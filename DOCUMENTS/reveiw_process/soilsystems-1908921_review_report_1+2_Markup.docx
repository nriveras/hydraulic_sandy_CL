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43CBC5" w14:textId="6B15CE13" w:rsidR="00FA2825" w:rsidRPr="006453D9" w:rsidRDefault="00FA2825" w:rsidP="00FA2825">
      <w:pPr>
        <w:pStyle w:val="MDPI11articletype"/>
      </w:pPr>
      <w:r w:rsidRPr="006453D9">
        <w:t>Article</w:t>
      </w:r>
    </w:p>
    <w:p w14:paraId="75ED243F" w14:textId="7FEA3358" w:rsidR="00FA2825" w:rsidRPr="003B1AF1" w:rsidRDefault="00CC08B3" w:rsidP="00FA2825">
      <w:pPr>
        <w:pStyle w:val="MDPI12title"/>
      </w:pPr>
      <w:r w:rsidRPr="00CC08B3">
        <w:t>Variability of Hydraulic Properties and Hydrophobicity in a Coarse-Textured Inceptisol Cultivated with Maize in the Mediterranean Area of Chile</w:t>
      </w:r>
    </w:p>
    <w:p w14:paraId="2594835E" w14:textId="7BE36706" w:rsidR="00741F5F" w:rsidRPr="00670B6F" w:rsidRDefault="00CC08B3" w:rsidP="00FA2825">
      <w:pPr>
        <w:pStyle w:val="MDPI13authornames"/>
        <w:rPr>
          <w:lang w:val="es-CL"/>
        </w:rPr>
      </w:pPr>
      <w:r w:rsidRPr="00670B6F">
        <w:rPr>
          <w:lang w:val="es-CL"/>
        </w:rPr>
        <w:t xml:space="preserve">Nicolás Riveras-Muñoz </w:t>
      </w:r>
      <w:r w:rsidRPr="00670B6F">
        <w:rPr>
          <w:vertAlign w:val="superscript"/>
          <w:lang w:val="es-CL"/>
        </w:rPr>
        <w:t>1,2,</w:t>
      </w:r>
      <w:r w:rsidRPr="00670B6F">
        <w:rPr>
          <w:lang w:val="es-CL"/>
        </w:rPr>
        <w:t xml:space="preserve"> *, Carla Silva</w:t>
      </w:r>
      <w:r w:rsidRPr="00670B6F">
        <w:rPr>
          <w:vertAlign w:val="superscript"/>
          <w:lang w:val="es-CL"/>
        </w:rPr>
        <w:t xml:space="preserve"> 1</w:t>
      </w:r>
      <w:r w:rsidRPr="00670B6F">
        <w:rPr>
          <w:lang w:val="es-CL"/>
        </w:rPr>
        <w:t>, Osvaldo Salazar</w:t>
      </w:r>
      <w:r w:rsidRPr="00670B6F">
        <w:rPr>
          <w:vertAlign w:val="superscript"/>
          <w:lang w:val="es-CL"/>
        </w:rPr>
        <w:t xml:space="preserve"> 1</w:t>
      </w:r>
      <w:r w:rsidRPr="00670B6F">
        <w:rPr>
          <w:lang w:val="es-CL"/>
        </w:rPr>
        <w:t xml:space="preserve">, Thomas Scholten </w:t>
      </w:r>
      <w:r w:rsidRPr="00670B6F">
        <w:rPr>
          <w:vertAlign w:val="superscript"/>
          <w:lang w:val="es-CL"/>
        </w:rPr>
        <w:t>2</w:t>
      </w:r>
      <w:r w:rsidRPr="00670B6F">
        <w:rPr>
          <w:lang w:val="es-CL"/>
        </w:rPr>
        <w:t xml:space="preserve">, Steffen Seitz </w:t>
      </w:r>
      <w:r w:rsidRPr="00670B6F">
        <w:rPr>
          <w:vertAlign w:val="superscript"/>
          <w:lang w:val="es-CL"/>
        </w:rPr>
        <w:t>2</w:t>
      </w:r>
      <w:r w:rsidRPr="00670B6F">
        <w:rPr>
          <w:lang w:val="es-CL"/>
        </w:rPr>
        <w:t xml:space="preserve"> and Oscar Seguel</w:t>
      </w:r>
      <w:r w:rsidRPr="00670B6F">
        <w:rPr>
          <w:vertAlign w:val="superscript"/>
          <w:lang w:val="es-CL"/>
        </w:rPr>
        <w:t xml:space="preserve"> 1</w:t>
      </w:r>
    </w:p>
    <w:tbl>
      <w:tblPr>
        <w:tblpPr w:leftFromText="198" w:rightFromText="198" w:vertAnchor="page" w:horzAnchor="margin" w:tblpY="10194"/>
        <w:tblW w:w="2410" w:type="dxa"/>
        <w:tblLayout w:type="fixed"/>
        <w:tblCellMar>
          <w:left w:w="0" w:type="dxa"/>
          <w:right w:w="0" w:type="dxa"/>
        </w:tblCellMar>
        <w:tblLook w:val="04A0" w:firstRow="1" w:lastRow="0" w:firstColumn="1" w:lastColumn="0" w:noHBand="0" w:noVBand="1"/>
      </w:tblPr>
      <w:tblGrid>
        <w:gridCol w:w="2410"/>
      </w:tblGrid>
      <w:tr w:rsidR="00741F5F" w:rsidRPr="00FE6C93" w14:paraId="262979D8" w14:textId="77777777" w:rsidTr="00385F5E">
        <w:tc>
          <w:tcPr>
            <w:tcW w:w="2410" w:type="dxa"/>
            <w:shd w:val="clear" w:color="auto" w:fill="auto"/>
          </w:tcPr>
          <w:p w14:paraId="4D807800" w14:textId="77777777" w:rsidR="00741F5F" w:rsidRPr="00A115B7" w:rsidRDefault="00741F5F" w:rsidP="00385F5E">
            <w:pPr>
              <w:pStyle w:val="MDPI61Citation"/>
              <w:spacing w:after="120" w:line="240" w:lineRule="exact"/>
              <w:rPr>
                <w:highlight w:val="yellow"/>
              </w:rPr>
            </w:pPr>
            <w:r w:rsidRPr="00A115B7">
              <w:rPr>
                <w:b/>
                <w:highlight w:val="yellow"/>
              </w:rPr>
              <w:t>Citation:</w:t>
            </w:r>
            <w:r w:rsidRPr="00A115B7">
              <w:rPr>
                <w:highlight w:val="yellow"/>
              </w:rPr>
              <w:t xml:space="preserve"> </w:t>
            </w:r>
            <w:proofErr w:type="spellStart"/>
            <w:r w:rsidRPr="00A115B7">
              <w:rPr>
                <w:highlight w:val="yellow"/>
              </w:rPr>
              <w:t>Lastname</w:t>
            </w:r>
            <w:proofErr w:type="spellEnd"/>
            <w:r w:rsidRPr="00A115B7">
              <w:rPr>
                <w:highlight w:val="yellow"/>
              </w:rPr>
              <w:t xml:space="preserve">, F.; </w:t>
            </w:r>
            <w:proofErr w:type="spellStart"/>
            <w:r w:rsidRPr="00A115B7">
              <w:rPr>
                <w:highlight w:val="yellow"/>
              </w:rPr>
              <w:t>Lastname</w:t>
            </w:r>
            <w:proofErr w:type="spellEnd"/>
            <w:r w:rsidRPr="00A115B7">
              <w:rPr>
                <w:highlight w:val="yellow"/>
              </w:rPr>
              <w:t xml:space="preserve">, F.; </w:t>
            </w:r>
            <w:proofErr w:type="spellStart"/>
            <w:r w:rsidRPr="00A115B7">
              <w:rPr>
                <w:highlight w:val="yellow"/>
              </w:rPr>
              <w:t>Lastname</w:t>
            </w:r>
            <w:proofErr w:type="spellEnd"/>
            <w:r w:rsidRPr="00A115B7">
              <w:rPr>
                <w:highlight w:val="yellow"/>
              </w:rPr>
              <w:t xml:space="preserve">, F. Title. </w:t>
            </w:r>
            <w:r w:rsidRPr="00A115B7">
              <w:rPr>
                <w:i/>
                <w:highlight w:val="yellow"/>
              </w:rPr>
              <w:t xml:space="preserve">Soil Syst. </w:t>
            </w:r>
            <w:r w:rsidRPr="00A115B7">
              <w:rPr>
                <w:b/>
                <w:highlight w:val="yellow"/>
              </w:rPr>
              <w:t>2022</w:t>
            </w:r>
            <w:r w:rsidRPr="00A115B7">
              <w:rPr>
                <w:highlight w:val="yellow"/>
              </w:rPr>
              <w:t>,</w:t>
            </w:r>
            <w:r w:rsidRPr="00A115B7">
              <w:rPr>
                <w:i/>
                <w:highlight w:val="yellow"/>
              </w:rPr>
              <w:t xml:space="preserve"> 6</w:t>
            </w:r>
            <w:r w:rsidRPr="00A115B7">
              <w:rPr>
                <w:highlight w:val="yellow"/>
              </w:rPr>
              <w:t>, x. https://doi.org/10.3390/xxxxx</w:t>
            </w:r>
          </w:p>
          <w:p w14:paraId="54888372" w14:textId="77777777" w:rsidR="00741F5F" w:rsidRPr="00A115B7" w:rsidRDefault="00741F5F" w:rsidP="00385F5E">
            <w:pPr>
              <w:pStyle w:val="MDPI15academiceditor"/>
              <w:spacing w:after="120"/>
              <w:rPr>
                <w:highlight w:val="yellow"/>
              </w:rPr>
            </w:pPr>
            <w:r w:rsidRPr="00A115B7">
              <w:rPr>
                <w:highlight w:val="yellow"/>
              </w:rPr>
              <w:t xml:space="preserve">Academic Editor: </w:t>
            </w:r>
            <w:proofErr w:type="spellStart"/>
            <w:r w:rsidRPr="00A115B7">
              <w:rPr>
                <w:highlight w:val="yellow"/>
              </w:rPr>
              <w:t>Firstname</w:t>
            </w:r>
            <w:proofErr w:type="spellEnd"/>
            <w:r w:rsidRPr="00A115B7">
              <w:rPr>
                <w:highlight w:val="yellow"/>
              </w:rPr>
              <w:t xml:space="preserve"> </w:t>
            </w:r>
            <w:proofErr w:type="spellStart"/>
            <w:r w:rsidRPr="00A115B7">
              <w:rPr>
                <w:highlight w:val="yellow"/>
              </w:rPr>
              <w:t>Lastname</w:t>
            </w:r>
            <w:proofErr w:type="spellEnd"/>
          </w:p>
          <w:p w14:paraId="14279864" w14:textId="77777777" w:rsidR="00741F5F" w:rsidRPr="00A115B7" w:rsidRDefault="00741F5F" w:rsidP="00385F5E">
            <w:pPr>
              <w:pStyle w:val="MDPI14history"/>
              <w:spacing w:before="120"/>
              <w:rPr>
                <w:highlight w:val="yellow"/>
              </w:rPr>
            </w:pPr>
            <w:r w:rsidRPr="00A115B7">
              <w:rPr>
                <w:highlight w:val="yellow"/>
              </w:rPr>
              <w:t>Received: date</w:t>
            </w:r>
          </w:p>
          <w:p w14:paraId="4E0DDDFD" w14:textId="77777777" w:rsidR="00741F5F" w:rsidRPr="00A115B7" w:rsidRDefault="00741F5F" w:rsidP="00385F5E">
            <w:pPr>
              <w:pStyle w:val="MDPI14history"/>
              <w:rPr>
                <w:highlight w:val="yellow"/>
              </w:rPr>
            </w:pPr>
            <w:r w:rsidRPr="00A115B7">
              <w:rPr>
                <w:highlight w:val="yellow"/>
              </w:rPr>
              <w:t>Accepted: date</w:t>
            </w:r>
          </w:p>
          <w:p w14:paraId="050A0C74" w14:textId="77777777" w:rsidR="00741F5F" w:rsidRPr="00215850" w:rsidRDefault="00741F5F" w:rsidP="00385F5E">
            <w:pPr>
              <w:pStyle w:val="MDPI14history"/>
              <w:spacing w:after="120"/>
            </w:pPr>
            <w:r w:rsidRPr="00A115B7">
              <w:rPr>
                <w:highlight w:val="yellow"/>
              </w:rPr>
              <w:t>Published: date</w:t>
            </w:r>
          </w:p>
          <w:p w14:paraId="6D8C73F0" w14:textId="77777777" w:rsidR="00741F5F" w:rsidRPr="00FE6C93" w:rsidRDefault="00741F5F" w:rsidP="00385F5E">
            <w:pPr>
              <w:pStyle w:val="MDPI63Notes"/>
              <w:jc w:val="both"/>
            </w:pPr>
            <w:r w:rsidRPr="00FE6C93">
              <w:rPr>
                <w:b/>
              </w:rPr>
              <w:t>Publisher’s Note:</w:t>
            </w:r>
            <w:r w:rsidRPr="00FE6C93">
              <w:t xml:space="preserve"> MDPI stays neutral </w:t>
            </w:r>
            <w:proofErr w:type="gramStart"/>
            <w:r w:rsidRPr="00FE6C93">
              <w:t>with regard to</w:t>
            </w:r>
            <w:proofErr w:type="gramEnd"/>
            <w:r w:rsidRPr="00FE6C93">
              <w:t xml:space="preserve"> jurisdictional claims in published maps and institutional affiliations.</w:t>
            </w:r>
          </w:p>
          <w:p w14:paraId="4048A810" w14:textId="77777777" w:rsidR="00741F5F" w:rsidRPr="00FE6C93" w:rsidRDefault="00741F5F" w:rsidP="00385F5E">
            <w:pPr>
              <w:adjustRightInd w:val="0"/>
              <w:snapToGrid w:val="0"/>
              <w:spacing w:before="120" w:line="240" w:lineRule="atLeast"/>
              <w:ind w:right="113"/>
              <w:jc w:val="left"/>
              <w:rPr>
                <w:rFonts w:eastAsia="DengXian"/>
                <w:bCs/>
                <w:sz w:val="14"/>
                <w:szCs w:val="14"/>
                <w:lang w:bidi="en-US"/>
              </w:rPr>
            </w:pPr>
            <w:r w:rsidRPr="00FE6C93">
              <w:rPr>
                <w:rFonts w:eastAsia="DengXian"/>
              </w:rPr>
              <w:drawing>
                <wp:inline distT="0" distB="0" distL="0" distR="0" wp14:anchorId="01BD027E" wp14:editId="4B1555FE">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3E643A9D" w14:textId="77777777" w:rsidR="00741F5F" w:rsidRPr="00FE6C93" w:rsidRDefault="00741F5F" w:rsidP="00385F5E">
            <w:pPr>
              <w:adjustRightInd w:val="0"/>
              <w:snapToGrid w:val="0"/>
              <w:spacing w:before="60" w:line="240" w:lineRule="atLeast"/>
              <w:ind w:right="113"/>
              <w:rPr>
                <w:rFonts w:eastAsia="DengXian"/>
                <w:bCs/>
                <w:sz w:val="14"/>
                <w:szCs w:val="14"/>
                <w:lang w:bidi="en-US"/>
              </w:rPr>
            </w:pPr>
            <w:r w:rsidRPr="00FE6C93">
              <w:rPr>
                <w:rFonts w:eastAsia="DengXian"/>
                <w:b/>
                <w:bCs/>
                <w:sz w:val="14"/>
                <w:szCs w:val="14"/>
                <w:lang w:bidi="en-US"/>
              </w:rPr>
              <w:t>Copyright:</w:t>
            </w:r>
            <w:r w:rsidRPr="00FE6C93">
              <w:rPr>
                <w:rFonts w:eastAsia="DengXian"/>
                <w:bCs/>
                <w:sz w:val="14"/>
                <w:szCs w:val="14"/>
                <w:lang w:bidi="en-US"/>
              </w:rPr>
              <w:t xml:space="preserve"> </w:t>
            </w:r>
            <w:r>
              <w:rPr>
                <w:rFonts w:eastAsia="DengXian"/>
                <w:bCs/>
                <w:sz w:val="14"/>
                <w:szCs w:val="14"/>
                <w:lang w:bidi="en-US"/>
              </w:rPr>
              <w:t>© 2022</w:t>
            </w:r>
            <w:r w:rsidRPr="00FE6C93">
              <w:rPr>
                <w:rFonts w:eastAsia="DengXian"/>
                <w:bCs/>
                <w:sz w:val="14"/>
                <w:szCs w:val="14"/>
                <w:lang w:bidi="en-US"/>
              </w:rPr>
              <w:t xml:space="preserve"> </w:t>
            </w:r>
            <w:r>
              <w:rPr>
                <w:rFonts w:eastAsia="DengXian"/>
                <w:bCs/>
                <w:sz w:val="14"/>
                <w:szCs w:val="14"/>
                <w:lang w:bidi="en-US"/>
              </w:rPr>
              <w:t xml:space="preserve">by the authors. Submitted for possible open access publication under the terms and conditions of the Creative Commons </w:t>
            </w:r>
            <w:r w:rsidRPr="00FE6C93">
              <w:rPr>
                <w:rFonts w:eastAsia="DengXian"/>
                <w:bCs/>
                <w:sz w:val="14"/>
                <w:szCs w:val="14"/>
                <w:lang w:bidi="en-US"/>
              </w:rPr>
              <w:t>Attribution (CC BY) license (</w:t>
            </w:r>
            <w:r>
              <w:rPr>
                <w:rFonts w:eastAsia="DengXian"/>
                <w:bCs/>
                <w:sz w:val="14"/>
                <w:szCs w:val="14"/>
                <w:lang w:bidi="en-US"/>
              </w:rPr>
              <w:t>https://</w:t>
            </w:r>
            <w:r w:rsidRPr="00FE6C93">
              <w:rPr>
                <w:rFonts w:eastAsia="DengXian"/>
                <w:bCs/>
                <w:sz w:val="14"/>
                <w:szCs w:val="14"/>
                <w:lang w:bidi="en-US"/>
              </w:rPr>
              <w:t>creativecommons.org/licenses/by/4.0/).</w:t>
            </w:r>
          </w:p>
        </w:tc>
      </w:tr>
    </w:tbl>
    <w:p w14:paraId="20342106" w14:textId="0B075563" w:rsidR="00FA2825" w:rsidRPr="00D945EC" w:rsidRDefault="00215850" w:rsidP="00FA2825">
      <w:pPr>
        <w:pStyle w:val="MDPI16affiliation"/>
      </w:pPr>
      <w:r w:rsidRPr="008C7353">
        <w:rPr>
          <w:vertAlign w:val="superscript"/>
          <w:lang w:val="es-CL"/>
        </w:rPr>
        <w:t>1</w:t>
      </w:r>
      <w:r w:rsidR="00FA2825" w:rsidRPr="008C7353">
        <w:rPr>
          <w:lang w:val="es-CL"/>
        </w:rPr>
        <w:tab/>
      </w:r>
      <w:proofErr w:type="gramStart"/>
      <w:r w:rsidR="008C7353" w:rsidRPr="008C7353">
        <w:rPr>
          <w:lang w:val="es-CL"/>
        </w:rPr>
        <w:t>Universidad</w:t>
      </w:r>
      <w:proofErr w:type="gramEnd"/>
      <w:r w:rsidR="008C7353" w:rsidRPr="008C7353">
        <w:rPr>
          <w:lang w:val="es-CL"/>
        </w:rPr>
        <w:t xml:space="preserve"> de Chile, Departamento de Ingeniería y Suelos, Facultad de Ciencias Agronómicas, Av. </w:t>
      </w:r>
      <w:r w:rsidR="008C7353" w:rsidRPr="008C7353">
        <w:t xml:space="preserve">Santa Rosa 11315, La </w:t>
      </w:r>
      <w:proofErr w:type="spellStart"/>
      <w:r w:rsidR="008C7353" w:rsidRPr="008C7353">
        <w:t>Pintana</w:t>
      </w:r>
      <w:proofErr w:type="spellEnd"/>
      <w:r w:rsidR="008C7353" w:rsidRPr="008C7353">
        <w:t>, Santiago, Chile</w:t>
      </w:r>
    </w:p>
    <w:p w14:paraId="0AE39696" w14:textId="1E9B8729" w:rsidR="00FA2825" w:rsidRPr="00D945EC" w:rsidRDefault="00FA2825" w:rsidP="00FA2825">
      <w:pPr>
        <w:pStyle w:val="MDPI16affiliation"/>
      </w:pPr>
      <w:r w:rsidRPr="00D945EC">
        <w:rPr>
          <w:vertAlign w:val="superscript"/>
        </w:rPr>
        <w:t>2</w:t>
      </w:r>
      <w:r w:rsidRPr="00D945EC">
        <w:tab/>
      </w:r>
      <w:r w:rsidR="008C7353" w:rsidRPr="008C7353">
        <w:t xml:space="preserve">University of Tübingen, Department of Geosciences, Soil Science and Geomorphology, </w:t>
      </w:r>
      <w:proofErr w:type="spellStart"/>
      <w:r w:rsidR="008C7353" w:rsidRPr="008C7353">
        <w:t>Rümelinstrasse</w:t>
      </w:r>
      <w:proofErr w:type="spellEnd"/>
      <w:r w:rsidR="008C7353" w:rsidRPr="008C7353">
        <w:t xml:space="preserve"> 19–23, 72070 Tübingen, Germany</w:t>
      </w:r>
    </w:p>
    <w:p w14:paraId="58149CD5" w14:textId="4B874FD9" w:rsidR="00FA2825" w:rsidRPr="00550626" w:rsidRDefault="00FA2825" w:rsidP="00FA2825">
      <w:pPr>
        <w:pStyle w:val="MDPI16affiliation"/>
      </w:pPr>
      <w:r w:rsidRPr="001F2463">
        <w:rPr>
          <w:b/>
        </w:rPr>
        <w:t>*</w:t>
      </w:r>
      <w:r w:rsidRPr="00D945EC">
        <w:tab/>
        <w:t xml:space="preserve">Correspondence: </w:t>
      </w:r>
      <w:r w:rsidR="008C7353" w:rsidRPr="008C7353">
        <w:t>nicolas-andres.riveras-munoz@uni-tuebingen.de</w:t>
      </w:r>
    </w:p>
    <w:p w14:paraId="29D174E4" w14:textId="382C0E7A" w:rsidR="00FA2825" w:rsidRPr="00550626" w:rsidRDefault="00FA2825" w:rsidP="00FA2825">
      <w:pPr>
        <w:pStyle w:val="MDPI17abstract"/>
        <w:rPr>
          <w:szCs w:val="18"/>
        </w:rPr>
      </w:pPr>
      <w:r w:rsidRPr="00550626">
        <w:rPr>
          <w:b/>
          <w:szCs w:val="18"/>
        </w:rPr>
        <w:t xml:space="preserve">Abstract: </w:t>
      </w:r>
      <w:bookmarkStart w:id="0" w:name="_Hlk112243259"/>
      <w:r w:rsidR="00A115B7" w:rsidRPr="00A115B7">
        <w:rPr>
          <w:szCs w:val="18"/>
        </w:rPr>
        <w:t xml:space="preserve">The O'Higgins Region, in central Chile, concentrates 40% of the country's maize production, mainly under </w:t>
      </w:r>
      <w:del w:id="1" w:author="Nicolás Riveras Muñoz" w:date="2022-09-14T18:37:00Z">
        <w:r w:rsidR="00A115B7" w:rsidRPr="00A115B7" w:rsidDel="00AD01C6">
          <w:rPr>
            <w:szCs w:val="18"/>
          </w:rPr>
          <w:delText xml:space="preserve">intensive </w:delText>
        </w:r>
      </w:del>
      <w:ins w:id="2" w:author="Nicolás Riveras Muñoz" w:date="2022-09-14T18:37:00Z">
        <w:r w:rsidR="00AD01C6">
          <w:rPr>
            <w:szCs w:val="18"/>
          </w:rPr>
          <w:t>conventional</w:t>
        </w:r>
        <w:r w:rsidR="00AD01C6" w:rsidRPr="00A115B7">
          <w:rPr>
            <w:szCs w:val="18"/>
          </w:rPr>
          <w:t xml:space="preserve"> </w:t>
        </w:r>
      </w:ins>
      <w:r w:rsidR="00A115B7" w:rsidRPr="00A115B7">
        <w:rPr>
          <w:szCs w:val="18"/>
        </w:rPr>
        <w:t>tillage. This has generated soil physical degradation modifying</w:t>
      </w:r>
      <w:r w:rsidR="00A115B7">
        <w:rPr>
          <w:szCs w:val="18"/>
        </w:rPr>
        <w:t xml:space="preserve"> </w:t>
      </w:r>
      <w:r w:rsidR="00A115B7" w:rsidRPr="00A115B7">
        <w:rPr>
          <w:szCs w:val="18"/>
        </w:rPr>
        <w:t>water movement on it, which vary even in short distances. In this study we wanted to evaluate the spatial variability of different physical and hydraulic properties and its relations of an Inceptisol under agricultural use. The study was conducted on a farm in central Chile, in a fallow-maize rotation under conventional tillage. Penetration resistance (PR) was measured using systematic sampling, defining areas of high and low PR, where soil samples were collected</w:t>
      </w:r>
      <w:ins w:id="3" w:author="Nicolás Riveras Muñoz" w:date="2022-09-14T21:30:00Z">
        <w:r w:rsidR="000763E1">
          <w:rPr>
            <w:szCs w:val="18"/>
          </w:rPr>
          <w:t xml:space="preserve"> </w:t>
        </w:r>
      </w:ins>
      <w:ins w:id="4" w:author="Nicolás Riveras Muñoz" w:date="2022-09-14T21:31:00Z">
        <w:r w:rsidR="000763E1">
          <w:rPr>
            <w:szCs w:val="18"/>
          </w:rPr>
          <w:t>in</w:t>
        </w:r>
      </w:ins>
      <w:r w:rsidR="00A115B7" w:rsidRPr="00A115B7">
        <w:rPr>
          <w:szCs w:val="18"/>
        </w:rPr>
        <w:t xml:space="preserve"> </w:t>
      </w:r>
      <w:bookmarkStart w:id="5" w:name="_Hlk114083292"/>
      <w:ins w:id="6" w:author="Nicolás Riveras Muñoz" w:date="2022-09-14T21:30:00Z">
        <w:r w:rsidR="000763E1" w:rsidRPr="000763E1">
          <w:rPr>
            <w:szCs w:val="18"/>
            <w:rPrChange w:id="7" w:author="Nicolás Riveras Muñoz" w:date="2022-09-14T21:31:00Z">
              <w:rPr>
                <w:rFonts w:ascii="Arial" w:hAnsi="Arial" w:cs="Arial"/>
                <w:color w:val="0A0A0A"/>
                <w:sz w:val="20"/>
                <w:szCs w:val="20"/>
              </w:rPr>
            </w:rPrChange>
          </w:rPr>
          <w:t>places with frequent crossing of machinery (+M) and places without crossing (-M)</w:t>
        </w:r>
      </w:ins>
      <w:bookmarkEnd w:id="5"/>
      <w:del w:id="8" w:author="Nicolás Riveras Muñoz" w:date="2022-09-14T21:30:00Z">
        <w:r w:rsidR="00A115B7" w:rsidRPr="00A115B7" w:rsidDel="000763E1">
          <w:rPr>
            <w:szCs w:val="18"/>
          </w:rPr>
          <w:delText>in-the-wheel-track (IT) and out-of-the-wheel-track (OT)</w:delText>
        </w:r>
      </w:del>
      <w:r w:rsidR="00A115B7" w:rsidRPr="00A115B7">
        <w:rPr>
          <w:szCs w:val="18"/>
        </w:rPr>
        <w:t xml:space="preserve">; and on </w:t>
      </w:r>
      <w:del w:id="9" w:author="Nicolás Riveras Muñoz" w:date="2022-09-17T07:09:00Z">
        <w:r w:rsidR="00A115B7" w:rsidRPr="00A115B7" w:rsidDel="00D5096E">
          <w:rPr>
            <w:szCs w:val="18"/>
          </w:rPr>
          <w:delText>T</w:delText>
        </w:r>
      </w:del>
      <w:ins w:id="10" w:author="Nicolás Riveras Muñoz" w:date="2022-09-17T07:09:00Z">
        <w:r w:rsidR="00D5096E">
          <w:rPr>
            <w:szCs w:val="18"/>
          </w:rPr>
          <w:t>t</w:t>
        </w:r>
      </w:ins>
      <w:r w:rsidR="00A115B7" w:rsidRPr="00A115B7">
        <w:rPr>
          <w:szCs w:val="18"/>
        </w:rPr>
        <w:t xml:space="preserve">opsoil and </w:t>
      </w:r>
      <w:ins w:id="11" w:author="Nicolás Riveras Muñoz" w:date="2022-09-17T07:09:00Z">
        <w:r w:rsidR="00D5096E">
          <w:rPr>
            <w:szCs w:val="18"/>
          </w:rPr>
          <w:t>s</w:t>
        </w:r>
      </w:ins>
      <w:del w:id="12" w:author="Nicolás Riveras Muñoz" w:date="2022-09-17T07:09:00Z">
        <w:r w:rsidR="00A115B7" w:rsidRPr="00A115B7" w:rsidDel="00D5096E">
          <w:rPr>
            <w:szCs w:val="18"/>
          </w:rPr>
          <w:delText>S</w:delText>
        </w:r>
      </w:del>
      <w:r w:rsidR="00A115B7" w:rsidRPr="00A115B7">
        <w:rPr>
          <w:szCs w:val="18"/>
        </w:rPr>
        <w:t xml:space="preserve">ubsoil, establishing four treatments: </w:t>
      </w:r>
      <w:del w:id="13" w:author="Nicolás Riveras Muñoz" w:date="2022-09-14T21:31:00Z">
        <w:r w:rsidR="00A115B7" w:rsidRPr="00A115B7" w:rsidDel="000763E1">
          <w:rPr>
            <w:szCs w:val="18"/>
          </w:rPr>
          <w:delText>IT-</w:delText>
        </w:r>
      </w:del>
      <w:ins w:id="14" w:author="Nicolás Riveras Muñoz" w:date="2022-09-14T21:31:00Z">
        <w:r w:rsidR="000763E1">
          <w:t>+M</w:t>
        </w:r>
        <w:r w:rsidR="000763E1" w:rsidRPr="00461AD2">
          <w:t xml:space="preserve"> – </w:t>
        </w:r>
      </w:ins>
      <w:ins w:id="15" w:author="Nicolás Riveras Muñoz" w:date="2022-09-17T07:09:00Z">
        <w:r w:rsidR="00D5096E">
          <w:rPr>
            <w:szCs w:val="18"/>
          </w:rPr>
          <w:t>t</w:t>
        </w:r>
      </w:ins>
      <w:del w:id="16" w:author="Nicolás Riveras Muñoz" w:date="2022-09-17T07:09:00Z">
        <w:r w:rsidR="00A115B7" w:rsidRPr="00A115B7" w:rsidDel="00D5096E">
          <w:rPr>
            <w:szCs w:val="18"/>
          </w:rPr>
          <w:delText>T</w:delText>
        </w:r>
      </w:del>
      <w:r w:rsidR="00A115B7" w:rsidRPr="00A115B7">
        <w:rPr>
          <w:szCs w:val="18"/>
        </w:rPr>
        <w:t xml:space="preserve">opsoil, </w:t>
      </w:r>
      <w:ins w:id="17" w:author="Nicolás Riveras Muñoz" w:date="2022-09-14T21:31:00Z">
        <w:r w:rsidR="000763E1">
          <w:t>+M</w:t>
        </w:r>
        <w:r w:rsidR="000763E1" w:rsidRPr="00461AD2">
          <w:t xml:space="preserve"> – </w:t>
        </w:r>
      </w:ins>
      <w:del w:id="18" w:author="Nicolás Riveras Muñoz" w:date="2022-09-14T21:31:00Z">
        <w:r w:rsidR="00A115B7" w:rsidRPr="00A115B7" w:rsidDel="000763E1">
          <w:rPr>
            <w:szCs w:val="18"/>
          </w:rPr>
          <w:delText>IT-</w:delText>
        </w:r>
      </w:del>
      <w:ins w:id="19" w:author="Nicolás Riveras Muñoz" w:date="2022-09-17T07:09:00Z">
        <w:r w:rsidR="00D5096E">
          <w:rPr>
            <w:szCs w:val="18"/>
          </w:rPr>
          <w:t>s</w:t>
        </w:r>
      </w:ins>
      <w:del w:id="20" w:author="Nicolás Riveras Muñoz" w:date="2022-09-17T07:09:00Z">
        <w:r w:rsidR="00A115B7" w:rsidRPr="00A115B7" w:rsidDel="00D5096E">
          <w:rPr>
            <w:szCs w:val="18"/>
          </w:rPr>
          <w:delText>S</w:delText>
        </w:r>
      </w:del>
      <w:r w:rsidR="00A115B7" w:rsidRPr="00A115B7">
        <w:rPr>
          <w:szCs w:val="18"/>
        </w:rPr>
        <w:t xml:space="preserve">ubsoil, </w:t>
      </w:r>
      <w:ins w:id="21" w:author="Nicolás Riveras Muñoz" w:date="2022-09-14T21:31:00Z">
        <w:r w:rsidR="000763E1">
          <w:t>-M</w:t>
        </w:r>
        <w:r w:rsidR="000763E1" w:rsidRPr="00461AD2">
          <w:t xml:space="preserve"> – </w:t>
        </w:r>
      </w:ins>
      <w:del w:id="22" w:author="Nicolás Riveras Muñoz" w:date="2022-09-14T21:31:00Z">
        <w:r w:rsidR="00A115B7" w:rsidRPr="00A115B7" w:rsidDel="000763E1">
          <w:rPr>
            <w:szCs w:val="18"/>
          </w:rPr>
          <w:delText>OT-</w:delText>
        </w:r>
      </w:del>
      <w:ins w:id="23" w:author="Nicolás Riveras Muñoz" w:date="2022-09-17T07:09:00Z">
        <w:r w:rsidR="00D5096E">
          <w:rPr>
            <w:szCs w:val="18"/>
          </w:rPr>
          <w:t>t</w:t>
        </w:r>
      </w:ins>
      <w:del w:id="24" w:author="Nicolás Riveras Muñoz" w:date="2022-09-17T07:09:00Z">
        <w:r w:rsidR="00A115B7" w:rsidRPr="00A115B7" w:rsidDel="00D5096E">
          <w:rPr>
            <w:szCs w:val="18"/>
          </w:rPr>
          <w:delText>T</w:delText>
        </w:r>
      </w:del>
      <w:r w:rsidR="00A115B7" w:rsidRPr="00A115B7">
        <w:rPr>
          <w:szCs w:val="18"/>
        </w:rPr>
        <w:t xml:space="preserve">opsoil, and </w:t>
      </w:r>
      <w:del w:id="25" w:author="Nicolás Riveras Muñoz" w:date="2022-09-14T21:32:00Z">
        <w:r w:rsidR="00A115B7" w:rsidRPr="00A115B7" w:rsidDel="000763E1">
          <w:rPr>
            <w:szCs w:val="18"/>
          </w:rPr>
          <w:delText>OT-</w:delText>
        </w:r>
      </w:del>
      <w:ins w:id="26" w:author="Nicolás Riveras Muñoz" w:date="2022-09-14T21:32:00Z">
        <w:r w:rsidR="000763E1">
          <w:t>-M</w:t>
        </w:r>
        <w:r w:rsidR="000763E1" w:rsidRPr="00461AD2">
          <w:t xml:space="preserve"> – </w:t>
        </w:r>
      </w:ins>
      <w:ins w:id="27" w:author="Nicolás Riveras Muñoz" w:date="2022-09-17T07:09:00Z">
        <w:r w:rsidR="00D5096E">
          <w:rPr>
            <w:szCs w:val="18"/>
          </w:rPr>
          <w:t>s</w:t>
        </w:r>
      </w:ins>
      <w:del w:id="28" w:author="Nicolás Riveras Muñoz" w:date="2022-09-17T07:09:00Z">
        <w:r w:rsidR="00A115B7" w:rsidRPr="00A115B7" w:rsidDel="00D5096E">
          <w:rPr>
            <w:szCs w:val="18"/>
          </w:rPr>
          <w:delText>S</w:delText>
        </w:r>
      </w:del>
      <w:r w:rsidR="00A115B7" w:rsidRPr="00A115B7">
        <w:rPr>
          <w:szCs w:val="18"/>
        </w:rPr>
        <w:t>ubsoil. Organic matter (OM), texture, bulk density (BD), hydraulic conductivity (K) and hydrophobicity (R) were measured. The soil order was Inceptisol with sandy-loam texture. PR ranged from 2</w:t>
      </w:r>
      <w:r w:rsidR="0059153D">
        <w:rPr>
          <w:szCs w:val="18"/>
        </w:rPr>
        <w:t>00000</w:t>
      </w:r>
      <w:r w:rsidR="00A115B7" w:rsidRPr="00A115B7">
        <w:rPr>
          <w:szCs w:val="18"/>
        </w:rPr>
        <w:t xml:space="preserve"> to 2</w:t>
      </w:r>
      <w:r w:rsidR="0059153D">
        <w:rPr>
          <w:szCs w:val="18"/>
        </w:rPr>
        <w:t>000000</w:t>
      </w:r>
      <w:r w:rsidR="00A115B7" w:rsidRPr="00A115B7">
        <w:rPr>
          <w:szCs w:val="18"/>
        </w:rPr>
        <w:t xml:space="preserve"> Pa on topsoil and 6</w:t>
      </w:r>
      <w:r w:rsidR="0059153D">
        <w:rPr>
          <w:szCs w:val="18"/>
        </w:rPr>
        <w:t>00000</w:t>
      </w:r>
      <w:r w:rsidR="00A115B7" w:rsidRPr="00A115B7">
        <w:rPr>
          <w:szCs w:val="18"/>
        </w:rPr>
        <w:t xml:space="preserve"> to 24</w:t>
      </w:r>
      <w:r w:rsidR="0059153D">
        <w:rPr>
          <w:szCs w:val="18"/>
        </w:rPr>
        <w:t>00000</w:t>
      </w:r>
      <w:r w:rsidR="00A115B7" w:rsidRPr="00A115B7">
        <w:rPr>
          <w:szCs w:val="18"/>
        </w:rPr>
        <w:t xml:space="preserve"> Pa in subsoil, and OM content was higher with low PR. K varied from 0.6 to 18 cm h</w:t>
      </w:r>
      <w:r w:rsidR="00A115B7" w:rsidRPr="00B17B32">
        <w:rPr>
          <w:szCs w:val="18"/>
          <w:vertAlign w:val="superscript"/>
        </w:rPr>
        <w:t>-1</w:t>
      </w:r>
      <w:r w:rsidR="00A115B7" w:rsidRPr="00A115B7">
        <w:rPr>
          <w:szCs w:val="18"/>
        </w:rPr>
        <w:t>, being greater in depth, as tillage disturbs the topsoil stabilized during the season</w:t>
      </w:r>
      <w:del w:id="29" w:author="Nicolás Riveras Muñoz" w:date="2022-09-15T15:09:00Z">
        <w:r w:rsidR="00A115B7" w:rsidRPr="00A115B7" w:rsidDel="001311AB">
          <w:rPr>
            <w:szCs w:val="18"/>
          </w:rPr>
          <w:delText>.</w:delText>
        </w:r>
      </w:del>
      <w:bookmarkStart w:id="30" w:name="_Hlk114145891"/>
      <w:del w:id="31" w:author="Nicolás Riveras Muñoz" w:date="2022-09-15T14:50:00Z">
        <w:r w:rsidR="00A115B7" w:rsidRPr="00A115B7" w:rsidDel="003C48E6">
          <w:rPr>
            <w:szCs w:val="18"/>
          </w:rPr>
          <w:delText xml:space="preserve"> </w:delText>
        </w:r>
      </w:del>
      <w:ins w:id="32" w:author="Nicolás Riveras Muñoz" w:date="2022-09-15T14:50:00Z">
        <w:r w:rsidR="003C48E6">
          <w:rPr>
            <w:szCs w:val="18"/>
          </w:rPr>
          <w:t xml:space="preserve">. </w:t>
        </w:r>
      </w:ins>
      <w:r w:rsidR="00A115B7" w:rsidRPr="00A115B7">
        <w:rPr>
          <w:szCs w:val="18"/>
        </w:rPr>
        <w:t>A linear relationship was found between K and R, explaining differences between high and low PR sites</w:t>
      </w:r>
      <w:bookmarkEnd w:id="0"/>
      <w:r w:rsidR="00A115B7" w:rsidRPr="00A115B7">
        <w:rPr>
          <w:szCs w:val="18"/>
        </w:rPr>
        <w:t>.</w:t>
      </w:r>
      <w:bookmarkEnd w:id="30"/>
      <w:ins w:id="33" w:author="Nicolás Riveras Muñoz" w:date="2022-09-15T15:09:00Z">
        <w:r w:rsidR="001311AB">
          <w:rPr>
            <w:szCs w:val="18"/>
          </w:rPr>
          <w:t xml:space="preserve"> T</w:t>
        </w:r>
        <w:r w:rsidR="001311AB" w:rsidRPr="00A5129F">
          <w:rPr>
            <w:szCs w:val="18"/>
          </w:rPr>
          <w:t xml:space="preserve">here </w:t>
        </w:r>
        <w:r w:rsidR="001311AB">
          <w:rPr>
            <w:szCs w:val="18"/>
          </w:rPr>
          <w:t>was</w:t>
        </w:r>
        <w:r w:rsidR="001311AB" w:rsidRPr="00A5129F">
          <w:rPr>
            <w:szCs w:val="18"/>
          </w:rPr>
          <w:t xml:space="preserve"> a</w:t>
        </w:r>
        <w:r w:rsidR="001311AB">
          <w:rPr>
            <w:szCs w:val="18"/>
          </w:rPr>
          <w:t>n</w:t>
        </w:r>
        <w:r w:rsidR="001311AB" w:rsidRPr="00A5129F">
          <w:rPr>
            <w:szCs w:val="18"/>
          </w:rPr>
          <w:t xml:space="preserve"> </w:t>
        </w:r>
        <w:r w:rsidR="001311AB">
          <w:rPr>
            <w:szCs w:val="18"/>
          </w:rPr>
          <w:t xml:space="preserve">association </w:t>
        </w:r>
        <w:r w:rsidR="001311AB" w:rsidRPr="00A5129F">
          <w:rPr>
            <w:szCs w:val="18"/>
          </w:rPr>
          <w:t>between K</w:t>
        </w:r>
        <w:r w:rsidR="001311AB" w:rsidRPr="00731B4A">
          <w:rPr>
            <w:szCs w:val="18"/>
            <w:vertAlign w:val="subscript"/>
          </w:rPr>
          <w:t>sat</w:t>
        </w:r>
        <w:r w:rsidR="001311AB" w:rsidRPr="00A5129F">
          <w:rPr>
            <w:szCs w:val="18"/>
          </w:rPr>
          <w:t xml:space="preserve"> with position (subsoil/topsoil) and PR (high/low)</w:t>
        </w:r>
      </w:ins>
      <w:ins w:id="34" w:author="Nicolás Riveras Muñoz" w:date="2022-09-15T15:10:00Z">
        <w:r w:rsidR="001311AB">
          <w:rPr>
            <w:szCs w:val="18"/>
          </w:rPr>
          <w:t xml:space="preserve"> </w:t>
        </w:r>
        <w:r w:rsidR="001311AB" w:rsidRPr="001311AB">
          <w:rPr>
            <w:szCs w:val="18"/>
          </w:rPr>
          <w:t>which may allow using PR as a proxy for K</w:t>
        </w:r>
        <w:r w:rsidR="001311AB">
          <w:rPr>
            <w:szCs w:val="18"/>
          </w:rPr>
          <w:t>.</w:t>
        </w:r>
      </w:ins>
    </w:p>
    <w:p w14:paraId="637E1CAD" w14:textId="704DA1BF" w:rsidR="00FA2825" w:rsidRPr="00550626" w:rsidRDefault="00FA2825" w:rsidP="00FA2825">
      <w:pPr>
        <w:pStyle w:val="MDPI18keywords"/>
        <w:rPr>
          <w:szCs w:val="18"/>
        </w:rPr>
      </w:pPr>
      <w:r w:rsidRPr="00550626">
        <w:rPr>
          <w:b/>
          <w:szCs w:val="18"/>
        </w:rPr>
        <w:t xml:space="preserve">Keywords: </w:t>
      </w:r>
      <w:r w:rsidR="008C7353" w:rsidRPr="008C7353">
        <w:rPr>
          <w:szCs w:val="18"/>
        </w:rPr>
        <w:t>soil physical functioning</w:t>
      </w:r>
      <w:r w:rsidR="008C7353">
        <w:rPr>
          <w:szCs w:val="18"/>
        </w:rPr>
        <w:t>;</w:t>
      </w:r>
      <w:r w:rsidR="008C7353" w:rsidRPr="008C7353">
        <w:rPr>
          <w:szCs w:val="18"/>
        </w:rPr>
        <w:t xml:space="preserve"> hydraulic conductivity</w:t>
      </w:r>
      <w:r w:rsidR="008C7353">
        <w:rPr>
          <w:szCs w:val="18"/>
        </w:rPr>
        <w:t>;</w:t>
      </w:r>
      <w:r w:rsidR="008C7353" w:rsidRPr="008C7353">
        <w:rPr>
          <w:szCs w:val="18"/>
        </w:rPr>
        <w:t xml:space="preserve"> conventional tillage</w:t>
      </w:r>
      <w:r w:rsidR="008C7353">
        <w:rPr>
          <w:szCs w:val="18"/>
        </w:rPr>
        <w:t>;</w:t>
      </w:r>
      <w:r w:rsidR="008C7353" w:rsidRPr="008C7353">
        <w:rPr>
          <w:szCs w:val="18"/>
        </w:rPr>
        <w:t xml:space="preserve"> penetration resistance</w:t>
      </w:r>
      <w:r w:rsidR="008C7353">
        <w:rPr>
          <w:szCs w:val="18"/>
        </w:rPr>
        <w:t>;</w:t>
      </w:r>
      <w:r w:rsidR="008C7353" w:rsidRPr="008C7353">
        <w:rPr>
          <w:szCs w:val="18"/>
        </w:rPr>
        <w:t xml:space="preserve"> </w:t>
      </w:r>
      <w:ins w:id="35" w:author="Nicolás Riveras Muñoz" w:date="2022-09-14T21:46:00Z">
        <w:r w:rsidR="00FE1608" w:rsidRPr="00FE1608">
          <w:rPr>
            <w:szCs w:val="18"/>
          </w:rPr>
          <w:t>repellency index</w:t>
        </w:r>
      </w:ins>
      <w:del w:id="36" w:author="Nicolás Riveras Muñoz" w:date="2022-09-14T21:46:00Z">
        <w:r w:rsidR="008C7353" w:rsidRPr="008C7353" w:rsidDel="00FE1608">
          <w:rPr>
            <w:szCs w:val="18"/>
          </w:rPr>
          <w:delText>hydrophobicity</w:delText>
        </w:r>
      </w:del>
    </w:p>
    <w:p w14:paraId="781F0E7B" w14:textId="77777777" w:rsidR="00FA2825" w:rsidRPr="00550626" w:rsidRDefault="00FA2825" w:rsidP="00FA2825">
      <w:pPr>
        <w:pStyle w:val="MDPI19line"/>
      </w:pPr>
    </w:p>
    <w:p w14:paraId="5C9BC82C" w14:textId="77777777" w:rsidR="00FA2825" w:rsidRDefault="00FA2825" w:rsidP="00FA2825">
      <w:pPr>
        <w:pStyle w:val="MDPI21heading1"/>
        <w:rPr>
          <w:lang w:eastAsia="zh-CN"/>
        </w:rPr>
      </w:pPr>
      <w:r w:rsidRPr="007F2582">
        <w:rPr>
          <w:lang w:eastAsia="zh-CN"/>
        </w:rPr>
        <w:t>1. Introduction</w:t>
      </w:r>
    </w:p>
    <w:p w14:paraId="5F5B2882" w14:textId="0D027FAA" w:rsidR="00FA2825" w:rsidRDefault="00A44FED" w:rsidP="00A83036">
      <w:pPr>
        <w:pStyle w:val="MDPI31text"/>
      </w:pPr>
      <w:r w:rsidRPr="00A44FED">
        <w:t>One of the main economic activities in Central Chile is agriculture, with maize production at the first position with 78% of the total crop surface and indicating O’Higgins Region as the largest agricultural planting area at national level</w:t>
      </w:r>
      <w:r>
        <w:t xml:space="preserve"> </w:t>
      </w:r>
      <w:r w:rsidR="00621DD9">
        <w:fldChar w:fldCharType="begin"/>
      </w:r>
      <w:r w:rsidR="00621DD9">
        <w:instrText xml:space="preserve"> ADDIN EN.CITE &lt;EndNote&gt;&lt;Cite&gt;&lt;Author&gt;ODEPA&lt;/Author&gt;&lt;Year&gt;2013&lt;/Year&gt;&lt;RecNum&gt;75&lt;/RecNum&gt;&lt;DisplayText&gt;&lt;style size="10"&gt;[1]&lt;/style&gt;&lt;/DisplayText&gt;&lt;record&gt;&lt;rec-number&gt;75&lt;/rec-number&gt;&lt;foreign-keys&gt;&lt;key app="EN" db-id="92awdsetoxzefievsa9pszafwdxx9ttssdae" timestamp="1600095161"&gt;75&lt;/key&gt;&lt;/foreign-keys&gt;&lt;ref-type name="Web Page"&gt;12&lt;/ref-type&gt;&lt;contributors&gt;&lt;authors&gt;&lt;author&gt;ODEPA&lt;/author&gt;&lt;/authors&gt;&lt;/contributors&gt;&lt;titles&gt;&lt;title&gt;Maíz: producción, precios y comercio exterior. Avance a julio de 2013&lt;/title&gt;&lt;/titles&gt;&lt;volume&gt;2013&lt;/volume&gt;&lt;number&gt;2013 September 23&lt;/number&gt;&lt;dates&gt;&lt;year&gt;2013&lt;/year&gt;&lt;/dates&gt;&lt;urls&gt;&lt;related-urls&gt;&lt;url&gt;http://www.odepa.gob.cl//odepaweb/serviciosinformacion/Boletines/BMaiz0713.pdf;jsessionid=0953D27D8C95FA24FE79A17340FDEE93&lt;/url&gt;&lt;/related-urls&gt;&lt;/urls&gt;&lt;/record&gt;&lt;/Cite&gt;&lt;/EndNote&gt;</w:instrText>
      </w:r>
      <w:r w:rsidR="00621DD9">
        <w:fldChar w:fldCharType="separate"/>
      </w:r>
      <w:r w:rsidR="00621DD9">
        <w:rPr>
          <w:noProof/>
        </w:rPr>
        <w:t>[1]</w:t>
      </w:r>
      <w:r w:rsidR="00621DD9">
        <w:fldChar w:fldCharType="end"/>
      </w:r>
      <w:r>
        <w:t>.</w:t>
      </w:r>
      <w:r w:rsidRPr="00A44FED">
        <w:t xml:space="preserve"> The average regional yield of 11</w:t>
      </w:r>
      <w:r w:rsidR="00C86F66">
        <w:t>.</w:t>
      </w:r>
      <w:r w:rsidRPr="00A44FED">
        <w:t xml:space="preserve">7 </w:t>
      </w:r>
      <w:r w:rsidR="00C86F66">
        <w:t>Mg</w:t>
      </w:r>
      <w:r w:rsidRPr="00A44FED">
        <w:t xml:space="preserve"> ha</w:t>
      </w:r>
      <w:r w:rsidRPr="00670B6F">
        <w:rPr>
          <w:vertAlign w:val="superscript"/>
        </w:rPr>
        <w:t>-1</w:t>
      </w:r>
      <w:r w:rsidRPr="00A44FED">
        <w:t xml:space="preserve"> is above the national average of 10</w:t>
      </w:r>
      <w:r w:rsidR="00C86F66">
        <w:t>.</w:t>
      </w:r>
      <w:r w:rsidRPr="00A44FED">
        <w:t xml:space="preserve">6 </w:t>
      </w:r>
      <w:r w:rsidR="00C86F66" w:rsidRPr="00C86F66">
        <w:t>Mg</w:t>
      </w:r>
      <w:r w:rsidR="00C86F66">
        <w:t xml:space="preserve"> </w:t>
      </w:r>
      <w:r w:rsidRPr="00A44FED">
        <w:t>ha</w:t>
      </w:r>
      <w:r w:rsidRPr="00670B6F">
        <w:rPr>
          <w:vertAlign w:val="superscript"/>
        </w:rPr>
        <w:t>-1</w:t>
      </w:r>
      <w:r w:rsidRPr="00A44FED">
        <w:t>, but below the potential yield of 22</w:t>
      </w:r>
      <w:r w:rsidR="00C86F66">
        <w:t>.</w:t>
      </w:r>
      <w:r w:rsidRPr="00A44FED">
        <w:t xml:space="preserve">0 </w:t>
      </w:r>
      <w:r w:rsidR="00C86F66">
        <w:t>Mg</w:t>
      </w:r>
      <w:r w:rsidRPr="00A44FED">
        <w:t xml:space="preserve"> ha</w:t>
      </w:r>
      <w:r w:rsidRPr="00670B6F">
        <w:rPr>
          <w:vertAlign w:val="superscript"/>
        </w:rPr>
        <w:t>-1</w:t>
      </w:r>
      <w:r w:rsidR="00670B6F">
        <w:t xml:space="preserve"> </w:t>
      </w:r>
      <w:r w:rsidRPr="00A44FED">
        <w:t xml:space="preserve">that </w:t>
      </w:r>
      <w:r w:rsidR="00621DD9">
        <w:fldChar w:fldCharType="begin"/>
      </w:r>
      <w:r w:rsidR="00621DD9">
        <w:instrText xml:space="preserve"> ADDIN EN.CITE &lt;EndNote&gt;&lt;Cite AuthorYear="1"&gt;&lt;Author&gt;Pioneer&lt;/Author&gt;&lt;Year&gt;2012&lt;/Year&gt;&lt;RecNum&gt;78&lt;/RecNum&gt;&lt;DisplayText&gt;&lt;style size="10"&gt;Pioneer [2]&lt;/style&gt;&lt;/DisplayText&gt;&lt;record&gt;&lt;rec-number&gt;78&lt;/rec-number&gt;&lt;foreign-keys&gt;&lt;key app="EN" db-id="92awdsetoxzefievsa9pszafwdxx9ttssdae" timestamp="1600096121"&gt;78&lt;/key&gt;&lt;/foreign-keys&gt;&lt;ref-type name="Web Page"&gt;12&lt;/ref-type&gt;&lt;contributors&gt;&lt;authors&gt;&lt;author&gt;Pioneer&lt;/author&gt;&lt;/authors&gt;&lt;/contributors&gt;&lt;titles&gt;&lt;title&gt;Ensayos a potrero para grano: Temporada 2011 – 2012&lt;/title&gt;&lt;/titles&gt;&lt;number&gt;2013 October 22&lt;/number&gt;&lt;dates&gt;&lt;year&gt;2012&lt;/year&gt;&lt;/dates&gt;&lt;urls&gt;&lt;related-urls&gt;&lt;url&gt;http://www.pioneer.com/CMRoot/International/Chile/Products_and_Services/ens_grano_2012.pdf &lt;/url&gt;&lt;/related-urls&gt;&lt;/urls&gt;&lt;/record&gt;&lt;/Cite&gt;&lt;/EndNote&gt;</w:instrText>
      </w:r>
      <w:r w:rsidR="00621DD9">
        <w:fldChar w:fldCharType="separate"/>
      </w:r>
      <w:r w:rsidR="00621DD9">
        <w:rPr>
          <w:noProof/>
        </w:rPr>
        <w:t>Pioneer [2]</w:t>
      </w:r>
      <w:r w:rsidR="00621DD9">
        <w:fldChar w:fldCharType="end"/>
      </w:r>
      <w:r w:rsidR="00670B6F">
        <w:t xml:space="preserve"> </w:t>
      </w:r>
      <w:r w:rsidRPr="00A44FED">
        <w:t>has reported.</w:t>
      </w:r>
    </w:p>
    <w:p w14:paraId="761EA248" w14:textId="560BA28E" w:rsidR="00196BC7" w:rsidRDefault="00196BC7" w:rsidP="00196BC7">
      <w:pPr>
        <w:pStyle w:val="MDPI31text"/>
      </w:pPr>
      <w:r>
        <w:t xml:space="preserve">While Chile shares </w:t>
      </w:r>
      <w:r w:rsidR="00C86F66">
        <w:t xml:space="preserve">with other Mediterranean regions </w:t>
      </w:r>
      <w:r w:rsidR="0081232D">
        <w:t xml:space="preserve">dominance of </w:t>
      </w:r>
      <w:r>
        <w:t>cloudless skies during the growing season, it has two advantages for maize production: (</w:t>
      </w:r>
      <w:proofErr w:type="spellStart"/>
      <w:r>
        <w:t>i</w:t>
      </w:r>
      <w:proofErr w:type="spellEnd"/>
      <w:r>
        <w:t>) the cooling influence of the Humboldt Current that flows north along the western coast of South America</w:t>
      </w:r>
      <w:ins w:id="37" w:author="Nicolás Riveras Muñoz" w:date="2022-09-14T21:38:00Z">
        <w:r w:rsidR="00CC0381">
          <w:t>,</w:t>
        </w:r>
      </w:ins>
      <w:r>
        <w:t xml:space="preserve"> providing cool temperatures </w:t>
      </w:r>
      <w:ins w:id="38" w:author="Nicolás Riveras Muñoz" w:date="2022-09-14T21:38:00Z">
        <w:r w:rsidR="00CC0381">
          <w:t>o</w:t>
        </w:r>
      </w:ins>
      <w:del w:id="39" w:author="Nicolás Riveras Muñoz" w:date="2022-09-14T21:38:00Z">
        <w:r w:rsidDel="00CC0381">
          <w:delText>i</w:delText>
        </w:r>
      </w:del>
      <w:r>
        <w:t xml:space="preserve">n summer and </w:t>
      </w:r>
      <w:r w:rsidR="0081232D">
        <w:t>promoting</w:t>
      </w:r>
      <w:r>
        <w:t xml:space="preserve"> the accumulation of biomass and (ii) in most of the world, maize is grown as a rainfed crop, while in Chile and some other very limited regions it is irrigated, resulting in yields far above the world average and making difficult a</w:t>
      </w:r>
      <w:del w:id="40" w:author="Nicolás Riveras Muñoz" w:date="2022-09-14T21:39:00Z">
        <w:r w:rsidDel="00CC0381">
          <w:delText>n</w:delText>
        </w:r>
      </w:del>
      <w:r>
        <w:t xml:space="preserve"> straightforward comparisons with other regions </w:t>
      </w:r>
      <w:r w:rsidR="00621DD9">
        <w:fldChar w:fldCharType="begin"/>
      </w:r>
      <w:r w:rsidR="00621DD9">
        <w:instrText xml:space="preserve"> ADDIN EN.CITE &lt;EndNote&gt;&lt;Cite&gt;&lt;Author&gt;Fischer&lt;/Author&gt;&lt;Year&gt;2014&lt;/Year&gt;&lt;RecNum&gt;89&lt;/RecNum&gt;&lt;DisplayText&gt;&lt;style size="10"&gt;[3]&lt;/style&gt;&lt;/DisplayText&gt;&lt;record&gt;&lt;rec-number&gt;89&lt;/rec-number&gt;&lt;foreign-keys&gt;&lt;key app="EN" db-id="92awdsetoxzefievsa9pszafwdxx9ttssdae" timestamp="1600434984"&gt;89&lt;/key&gt;&lt;/foreign-keys&gt;&lt;ref-type name="Book"&gt;6&lt;/ref-type&gt;&lt;contributors&gt;&lt;authors&gt;&lt;author&gt;Fischer, T.&lt;/author&gt;&lt;author&gt;Byerlee, D.&lt;/author&gt;&lt;author&gt;Edmeades, G.&lt;/author&gt;&lt;/authors&gt;&lt;/contributors&gt;&lt;titles&gt;&lt;title&gt;Crop Yields and Global Food Security: Will Yield Increase Continue to Feed the World?&lt;/title&gt;&lt;/titles&gt;&lt;section&gt;634&lt;/section&gt;&lt;dates&gt;&lt;year&gt;2014&lt;/year&gt;&lt;/dates&gt;&lt;publisher&gt;Australian Centre for International Agricultural Research&lt;/publisher&gt;&lt;isbn&gt;9781925133059&lt;/isbn&gt;&lt;urls&gt;&lt;related-urls&gt;&lt;url&gt;https://books.google.de/books?id=LASxoAEACAAJ&lt;/url&gt;&lt;/related-urls&gt;&lt;/urls&gt;&lt;/record&gt;&lt;/Cite&gt;&lt;/EndNote&gt;</w:instrText>
      </w:r>
      <w:r w:rsidR="00621DD9">
        <w:fldChar w:fldCharType="separate"/>
      </w:r>
      <w:r w:rsidR="00621DD9">
        <w:rPr>
          <w:noProof/>
        </w:rPr>
        <w:t>[3]</w:t>
      </w:r>
      <w:r w:rsidR="00621DD9">
        <w:fldChar w:fldCharType="end"/>
      </w:r>
      <w:r>
        <w:t>.</w:t>
      </w:r>
    </w:p>
    <w:p w14:paraId="4723D270" w14:textId="76AE23B3" w:rsidR="00A44FED" w:rsidRDefault="00196BC7" w:rsidP="00196BC7">
      <w:pPr>
        <w:pStyle w:val="MDPI31text"/>
      </w:pPr>
      <w:r>
        <w:t xml:space="preserve">Despite the very favorable conditions, the gap with the potential yield indicates the </w:t>
      </w:r>
      <w:r>
        <w:lastRenderedPageBreak/>
        <w:t xml:space="preserve">presence of limitations. In this sense, </w:t>
      </w:r>
      <w:r w:rsidR="00621DD9">
        <w:fldChar w:fldCharType="begin"/>
      </w:r>
      <w:r w:rsidR="00621DD9">
        <w:instrText xml:space="preserve"> ADDIN EN.CITE &lt;EndNote&gt;&lt;Cite AuthorYear="1"&gt;&lt;Author&gt;Taylor&lt;/Author&gt;&lt;Year&gt;1991&lt;/Year&gt;&lt;RecNum&gt;65&lt;/RecNum&gt;&lt;DisplayText&gt;&lt;style size="10"&gt;Taylor and Brar [4]&lt;/style&gt;&lt;/DisplayText&gt;&lt;record&gt;&lt;rec-number&gt;65&lt;/rec-number&gt;&lt;foreign-keys&gt;&lt;key app="EN" db-id="92awdsetoxzefievsa9pszafwdxx9ttssdae" timestamp="1600086744"&gt;65&lt;/key&gt;&lt;/foreign-keys&gt;&lt;ref-type name="Journal Article"&gt;17&lt;/ref-type&gt;&lt;contributors&gt;&lt;authors&gt;&lt;author&gt;Taylor, H. M.&lt;/author&gt;&lt;author&gt;Brar, G. S.&lt;/author&gt;&lt;/authors&gt;&lt;/contributors&gt;&lt;titles&gt;&lt;title&gt;Effect of Soil Compaction on Root Development&lt;/title&gt;&lt;secondary-title&gt;Soil &amp;amp; Tillage Research&lt;/secondary-title&gt;&lt;alt-title&gt;Soil Tillage Res&lt;/alt-title&gt;&lt;/titles&gt;&lt;periodical&gt;&lt;full-title&gt;Soil &amp;amp; Tillage Research&lt;/full-title&gt;&lt;/periodical&gt;&lt;pages&gt;111-119&lt;/pages&gt;&lt;volume&gt;19&lt;/volume&gt;&lt;number&gt;2-3&lt;/number&gt;&lt;keywords&gt;&lt;keyword&gt;water-uptake&lt;/keyword&gt;&lt;keyword&gt;system&lt;/keyword&gt;&lt;keyword&gt;maize&lt;/keyword&gt;&lt;keyword&gt;sink&lt;/keyword&gt;&lt;/keywords&gt;&lt;dates&gt;&lt;year&gt;1991&lt;/year&gt;&lt;pub-dates&gt;&lt;date&gt;Feb&lt;/date&gt;&lt;/pub-dates&gt;&lt;/dates&gt;&lt;isbn&gt;0167-1987&lt;/isbn&gt;&lt;accession-num&gt;WOS:A1991EZ73700003&lt;/accession-num&gt;&lt;urls&gt;&lt;related-urls&gt;&lt;url&gt;&lt;style face="underline" font="default" size="100%"&gt;&amp;lt;Go to ISI&amp;gt;://WOS:A1991EZ73700003&lt;/style&gt;&lt;/url&gt;&lt;/related-urls&gt;&lt;/urls&gt;&lt;electronic-resource-num&gt;10.1016/0167-1987(91)90080-H&lt;/electronic-resource-num&gt;&lt;language&gt;English&lt;/language&gt;&lt;/record&gt;&lt;/Cite&gt;&lt;/EndNote&gt;</w:instrText>
      </w:r>
      <w:r w:rsidR="00621DD9">
        <w:fldChar w:fldCharType="separate"/>
      </w:r>
      <w:r w:rsidR="00621DD9">
        <w:rPr>
          <w:noProof/>
        </w:rPr>
        <w:t>Taylor and Brar [4]</w:t>
      </w:r>
      <w:r w:rsidR="00621DD9">
        <w:fldChar w:fldCharType="end"/>
      </w:r>
      <w:r>
        <w:t xml:space="preserve">, point out root decreases and soil compaction as one of the main issues affecting the yield of maize, while </w:t>
      </w:r>
      <w:r w:rsidR="00621DD9">
        <w:fldChar w:fldCharType="begin"/>
      </w:r>
      <w:r w:rsidR="00621DD9">
        <w:instrText xml:space="preserve"> ADDIN EN.CITE &lt;EndNote&gt;&lt;Cite AuthorYear="1"&gt;&lt;Author&gt;Hamza&lt;/Author&gt;&lt;Year&gt;2005&lt;/Year&gt;&lt;RecNum&gt;29&lt;/RecNum&gt;&lt;DisplayText&gt;&lt;style size="10"&gt;Hamza and Anderson [5]&lt;/style&gt;&lt;/DisplayText&gt;&lt;record&gt;&lt;rec-number&gt;29&lt;/rec-number&gt;&lt;foreign-keys&gt;&lt;key app="EN" db-id="92awdsetoxzefievsa9pszafwdxx9ttssdae" timestamp="1600082070"&gt;29&lt;/key&gt;&lt;/foreign-keys&gt;&lt;ref-type name="Journal Article"&gt;17&lt;/ref-type&gt;&lt;contributors&gt;&lt;authors&gt;&lt;author&gt;Hamza, M. A.&lt;/author&gt;&lt;author&gt;Anderson, W. K.&lt;/author&gt;&lt;/authors&gt;&lt;/contributors&gt;&lt;auth-address&gt;Dryland Res Inst, Dept Agr, Merredin, WA 6415, Australia&amp;#xD;Dept Agr, Albany, WA 6330, Australia&lt;/auth-address&gt;&lt;titles&gt;&lt;title&gt;Soil compaction in cropping systems - A review of the nature, causes and possible solutions&lt;/title&gt;&lt;secondary-title&gt;Soil &amp;amp; Tillage Research&lt;/secondary-title&gt;&lt;alt-title&gt;Soil Tillage Res&lt;/alt-title&gt;&lt;/titles&gt;&lt;periodical&gt;&lt;full-title&gt;Soil &amp;amp; Tillage Research&lt;/full-title&gt;&lt;/periodical&gt;&lt;pages&gt;121-145&lt;/pages&gt;&lt;volume&gt;82&lt;/volume&gt;&lt;number&gt;2&lt;/number&gt;&lt;keywords&gt;&lt;keyword&gt;soil compaction&lt;/keyword&gt;&lt;keyword&gt;deep ripping&lt;/keyword&gt;&lt;keyword&gt;axle load&lt;/keyword&gt;&lt;keyword&gt;gypsum&lt;/keyword&gt;&lt;keyword&gt;controlled traffic&lt;/keyword&gt;&lt;keyword&gt;no-tillage&lt;/keyword&gt;&lt;keyword&gt;animal grazing&lt;/keyword&gt;&lt;keyword&gt;plant roots&lt;/keyword&gt;&lt;keyword&gt;organic-matter&lt;/keyword&gt;&lt;keyword&gt;physical-properties&lt;/keyword&gt;&lt;keyword&gt;root-growth&lt;/keyword&gt;&lt;keyword&gt;loam soil&lt;/keyword&gt;&lt;keyword&gt;agricultural vehicles&lt;/keyword&gt;&lt;keyword&gt;mechanical-properties&lt;/keyword&gt;&lt;keyword&gt;structural stability&lt;/keyword&gt;&lt;keyword&gt;aggregate stability&lt;/keyword&gt;&lt;keyword&gt;gypsum application&lt;/keyword&gt;&lt;keyword&gt;grain-yield&lt;/keyword&gt;&lt;/keywords&gt;&lt;dates&gt;&lt;year&gt;2005&lt;/year&gt;&lt;pub-dates&gt;&lt;date&gt;Jun&lt;/date&gt;&lt;/pub-dates&gt;&lt;/dates&gt;&lt;isbn&gt;0167-1987&lt;/isbn&gt;&lt;accession-num&gt;WOS:000229420700001&lt;/accession-num&gt;&lt;urls&gt;&lt;related-urls&gt;&lt;url&gt;&lt;style face="underline" font="default" size="100%"&gt;&amp;lt;Go to ISI&amp;gt;://WOS:000229420700001&lt;/style&gt;&lt;/url&gt;&lt;/related-urls&gt;&lt;/urls&gt;&lt;electronic-resource-num&gt;10.1016/j.still.2004.08.009&lt;/electronic-resource-num&gt;&lt;language&gt;English&lt;/language&gt;&lt;/record&gt;&lt;/Cite&gt;&lt;/EndNote&gt;</w:instrText>
      </w:r>
      <w:r w:rsidR="00621DD9">
        <w:fldChar w:fldCharType="separate"/>
      </w:r>
      <w:r w:rsidR="00621DD9">
        <w:rPr>
          <w:noProof/>
        </w:rPr>
        <w:t>Hamza and Anderson [5]</w:t>
      </w:r>
      <w:r w:rsidR="00621DD9">
        <w:fldChar w:fldCharType="end"/>
      </w:r>
      <w:r>
        <w:t xml:space="preserve"> attribute hydraulic properties, such as reduction in infiltration and available water, as determining factors in crop yield and root growth. In this regard, maize farmers associated to the </w:t>
      </w:r>
      <w:proofErr w:type="spellStart"/>
      <w:r>
        <w:t>Cooperativa</w:t>
      </w:r>
      <w:proofErr w:type="spellEnd"/>
      <w:r>
        <w:t xml:space="preserve"> </w:t>
      </w:r>
      <w:proofErr w:type="spellStart"/>
      <w:r>
        <w:t>Campesina</w:t>
      </w:r>
      <w:proofErr w:type="spellEnd"/>
      <w:r>
        <w:t xml:space="preserve"> </w:t>
      </w:r>
      <w:proofErr w:type="spellStart"/>
      <w:r>
        <w:t>Intercomunal</w:t>
      </w:r>
      <w:proofErr w:type="spellEnd"/>
      <w:r>
        <w:t xml:space="preserve"> de </w:t>
      </w:r>
      <w:proofErr w:type="spellStart"/>
      <w:r>
        <w:t>Peumo</w:t>
      </w:r>
      <w:proofErr w:type="spellEnd"/>
      <w:r>
        <w:t xml:space="preserve"> (COOPEUMO), in the context of a Clean Production Agreement (CPA), indicated the presence of compaction and surface runoff problems, likely related to long-term monoculture and intensive tillage </w:t>
      </w:r>
      <w:r w:rsidR="00621DD9">
        <w:fldChar w:fldCharType="begin"/>
      </w:r>
      <w:r w:rsidR="00621DD9">
        <w:instrText xml:space="preserve"> ADDIN EN.CITE &lt;EndNote&gt;&lt;Cite&gt;&lt;Author&gt;Salazar&lt;/Author&gt;&lt;Year&gt;2013&lt;/Year&gt;&lt;RecNum&gt;73&lt;/RecNum&gt;&lt;DisplayText&gt;&lt;style size="10"&gt;[6]&lt;/style&gt;&lt;/DisplayText&gt;&lt;record&gt;&lt;rec-number&gt;73&lt;/rec-number&gt;&lt;foreign-keys&gt;&lt;key app="EN" db-id="92awdsetoxzefievsa9pszafwdxx9ttssdae" timestamp="1600094375"&gt;73&lt;/key&gt;&lt;/foreign-keys&gt;&lt;ref-type name="Book"&gt;6&lt;/ref-type&gt;&lt;contributors&gt;&lt;authors&gt;&lt;author&gt;Salazar, Osvaldo&lt;/author&gt;&lt;author&gt;Rojas, Claudia&lt;/author&gt;&lt;author&gt;Soto, Carla&lt;/author&gt;&lt;/authors&gt;&lt;/contributors&gt;&lt;titles&gt;&lt;title&gt;Diagnóstico sectorial y propuesta de producción limpia: productores de maíz de la Región del Libertador Bernardo O´Higgins&lt;/title&gt;&lt;/titles&gt;&lt;dates&gt;&lt;year&gt;2013&lt;/year&gt;&lt;/dates&gt;&lt;publisher&gt;Campesina Intercomunal de Peumo (COOPEUMO)&lt;/publisher&gt;&lt;urls&gt;&lt;/urls&gt;&lt;/record&gt;&lt;/Cite&gt;&lt;/EndNote&gt;</w:instrText>
      </w:r>
      <w:r w:rsidR="00621DD9">
        <w:fldChar w:fldCharType="separate"/>
      </w:r>
      <w:r w:rsidR="00621DD9">
        <w:rPr>
          <w:noProof/>
        </w:rPr>
        <w:t>[6]</w:t>
      </w:r>
      <w:r w:rsidR="00621DD9">
        <w:fldChar w:fldCharType="end"/>
      </w:r>
      <w:r>
        <w:t>.</w:t>
      </w:r>
    </w:p>
    <w:p w14:paraId="49BC1980" w14:textId="26C5888F" w:rsidR="00196BC7" w:rsidRDefault="00196BC7" w:rsidP="00196BC7">
      <w:pPr>
        <w:pStyle w:val="MDPI31text"/>
      </w:pPr>
      <w:r>
        <w:t xml:space="preserve">Tillage represents one of the most influential disturbances of the soil surface, resulting in changes of varying intensity for different soil properties </w:t>
      </w:r>
      <w:r w:rsidR="00621DD9">
        <w:fldChar w:fldCharType="begin"/>
      </w:r>
      <w:r w:rsidR="00621DD9">
        <w:instrText xml:space="preserve"> ADDIN EN.CITE &lt;EndNote&gt;&lt;Cite&gt;&lt;Author&gt;Seitz&lt;/Author&gt;&lt;Year&gt;2020&lt;/Year&gt;&lt;RecNum&gt;61&lt;/RecNum&gt;&lt;DisplayText&gt;&lt;style size="10"&gt;[7]&lt;/style&gt;&lt;/DisplayText&gt;&lt;record&gt;&lt;rec-number&gt;61&lt;/rec-number&gt;&lt;foreign-keys&gt;&lt;key app="EN" db-id="92awdsetoxzefievsa9pszafwdxx9ttssdae" timestamp="1600086537"&gt;61&lt;/key&gt;&lt;/foreign-keys&gt;&lt;ref-type name="Book Section"&gt;5&lt;/ref-type&gt;&lt;contributors&gt;&lt;authors&gt;&lt;author&gt;Seitz, Steffen&lt;/author&gt;&lt;author&gt;Prasuhn, Volker&lt;/author&gt;&lt;author&gt;Scholten, Thomas&lt;/author&gt;&lt;/authors&gt;&lt;/contributors&gt;&lt;titles&gt;&lt;title&gt;Controlling Soil Erosion Using No-Till Farming Systems&lt;/title&gt;&lt;secondary-title&gt;No-till Farming Systems for Sustainable Agriculture&lt;/secondary-title&gt;&lt;/titles&gt;&lt;pages&gt;195-211&lt;/pages&gt;&lt;dates&gt;&lt;year&gt;2020&lt;/year&gt;&lt;/dates&gt;&lt;publisher&gt;Springer&lt;/publisher&gt;&lt;urls&gt;&lt;/urls&gt;&lt;/record&gt;&lt;/Cite&gt;&lt;/EndNote&gt;</w:instrText>
      </w:r>
      <w:r w:rsidR="00621DD9">
        <w:fldChar w:fldCharType="separate"/>
      </w:r>
      <w:r w:rsidR="00621DD9">
        <w:rPr>
          <w:noProof/>
        </w:rPr>
        <w:t>[7]</w:t>
      </w:r>
      <w:r w:rsidR="00621DD9">
        <w:fldChar w:fldCharType="end"/>
      </w:r>
      <w:r>
        <w:t xml:space="preserve">. </w:t>
      </w:r>
      <w:r w:rsidR="0064549B" w:rsidRPr="0064549B">
        <w:t xml:space="preserve">Although the general physical restrictions generated by overcultivation are well studied, their characterization and applied assessment is difficult due to their unknown spatial distribution and high variability </w:t>
      </w:r>
      <w:r w:rsidR="00621DD9">
        <w:fldChar w:fldCharType="begin"/>
      </w:r>
      <w:r w:rsidR="00621DD9">
        <w:instrText xml:space="preserve"> ADDIN EN.CITE &lt;EndNote&gt;&lt;Cite&gt;&lt;Author&gt;Hausherr Lüder&lt;/Author&gt;&lt;Year&gt;2019&lt;/Year&gt;&lt;RecNum&gt;31&lt;/RecNum&gt;&lt;DisplayText&gt;&lt;style size="10"&gt;[8]&lt;/style&gt;&lt;/DisplayText&gt;&lt;record&gt;&lt;rec-number&gt;31&lt;/rec-number&gt;&lt;foreign-keys&gt;&lt;key app="EN" db-id="92awdsetoxzefievsa9pszafwdxx9ttssdae" timestamp="1600082332"&gt;31&lt;/key&gt;&lt;/foreign-keys&gt;&lt;ref-type name="Journal Article"&gt;17&lt;/ref-type&gt;&lt;contributors&gt;&lt;authors&gt;&lt;author&gt;Hausherr Lüder, Ruth-Maria&lt;/author&gt;&lt;author&gt;Qin, Ruijun&lt;/author&gt;&lt;author&gt;Richner, Walter&lt;/author&gt;&lt;author&gt;Stamp, Peter&lt;/author&gt;&lt;author&gt;Streit, Bernhard&lt;/author&gt;&lt;author&gt;Noulas, Christos&lt;/author&gt;&lt;/authors&gt;&lt;/contributors&gt;&lt;titles&gt;&lt;title&gt;Effect of Tillage Systems on Spatial Variation in Soil Chemical Properties and Winter Wheat (Triticum aestivum L.) Performance in Small Fields&lt;/title&gt;&lt;secondary-title&gt;Agronomy&lt;/secondary-title&gt;&lt;alt-title&gt;Agronomy&lt;/alt-title&gt;&lt;/titles&gt;&lt;periodical&gt;&lt;full-title&gt;Agronomy&lt;/full-title&gt;&lt;/periodical&gt;&lt;alt-periodical&gt;&lt;full-title&gt;Agronomy&lt;/full-title&gt;&lt;/alt-periodical&gt;&lt;pages&gt;182&lt;/pages&gt;&lt;volume&gt;9&lt;/volume&gt;&lt;number&gt;4&lt;/number&gt;&lt;section&gt;182&lt;/section&gt;&lt;dates&gt;&lt;year&gt;2019&lt;/year&gt;&lt;/dates&gt;&lt;isbn&gt;2073-4395&lt;/isbn&gt;&lt;urls&gt;&lt;/urls&gt;&lt;electronic-resource-num&gt;10.3390/agronomy9040182&lt;/electronic-resource-num&gt;&lt;/record&gt;&lt;/Cite&gt;&lt;/EndNote&gt;</w:instrText>
      </w:r>
      <w:r w:rsidR="00621DD9">
        <w:fldChar w:fldCharType="separate"/>
      </w:r>
      <w:r w:rsidR="00621DD9">
        <w:rPr>
          <w:noProof/>
        </w:rPr>
        <w:t>[8]</w:t>
      </w:r>
      <w:r w:rsidR="00621DD9">
        <w:fldChar w:fldCharType="end"/>
      </w:r>
      <w:r>
        <w:t xml:space="preserve">. Soil mechanical and hydraulic processes are interrelated and affect each other. Therefore, when the soil structure and pore distribution are modified, water retention and hydraulic conductivity (K) should change </w:t>
      </w:r>
      <w:r w:rsidR="00621DD9">
        <w:fldChar w:fldCharType="begin"/>
      </w:r>
      <w:r w:rsidR="00621DD9">
        <w:instrText xml:space="preserve"> ADDIN EN.CITE &lt;EndNote&gt;&lt;Cite&gt;&lt;Author&gt;Seguel&lt;/Author&gt;&lt;Year&gt;2020&lt;/Year&gt;&lt;RecNum&gt;60&lt;/RecNum&gt;&lt;DisplayText&gt;&lt;style size="10"&gt;[9]&lt;/style&gt;&lt;/DisplayText&gt;&lt;record&gt;&lt;rec-number&gt;60&lt;/rec-number&gt;&lt;foreign-keys&gt;&lt;key app="EN" db-id="92awdsetoxzefievsa9pszafwdxx9ttssdae" timestamp="1600086447"&gt;60&lt;/key&gt;&lt;/foreign-keys&gt;&lt;ref-type name="Journal Article"&gt;17&lt;/ref-type&gt;&lt;contributors&gt;&lt;authors&gt;&lt;author&gt;Seguel, O.&lt;/author&gt;&lt;author&gt;Diaz, D.&lt;/author&gt;&lt;author&gt;Acevedo, E.&lt;/author&gt;&lt;author&gt;Silva, P.&lt;/author&gt;&lt;author&gt;Homer, I.&lt;/author&gt;&lt;author&gt;Seitz, S.&lt;/author&gt;&lt;/authors&gt;&lt;/contributors&gt;&lt;auth-address&gt;Univ Chile, Fac Ciencias Agron, Dept Ingn &amp;amp; Suelos, POB 1004, Santiago, Chile&amp;#xD;Univ Chile, Fac Ciencias Agron, Dept Prod Agr, Santiago, Chile&amp;#xD;Eberhard Karls Univ Tubingen, Inst Geog, Tubingen, Germany&lt;/auth-address&gt;&lt;titles&gt;&lt;title&gt;Hydraulic Conductivity in a Soil Cultivated with Wheat-Rapeseed Rotation Under Two Tillage Systems&lt;/title&gt;&lt;secondary-title&gt;Journal of Soil Science and Plant Nutrition&lt;/secondary-title&gt;&lt;alt-title&gt;J Soil Sci Plant Nut&lt;/alt-title&gt;&lt;/titles&gt;&lt;periodical&gt;&lt;full-title&gt;Journal of soil science and plant nutrition&lt;/full-title&gt;&lt;/periodical&gt;&lt;keywords&gt;&lt;keyword&gt;triticum aestivum&lt;/keyword&gt;&lt;keyword&gt;saturated hydraulic conductivity&lt;/keyword&gt;&lt;keyword&gt;wheel track&lt;/keyword&gt;&lt;keyword&gt;soil physical properties&lt;/keyword&gt;&lt;keyword&gt;temporal variability&lt;/keyword&gt;&lt;keyword&gt;physical-properties&lt;/keyword&gt;&lt;keyword&gt;conservation tillage&lt;/keyword&gt;&lt;keyword&gt;land-use&lt;/keyword&gt;&lt;keyword&gt;bulk-density&lt;/keyword&gt;&lt;keyword&gt;no-tillage&lt;/keyword&gt;&lt;keyword&gt;loam soil&lt;/keyword&gt;&lt;keyword&gt;compaction&lt;/keyword&gt;&lt;keyword&gt;time&lt;/keyword&gt;&lt;keyword&gt;consequences&lt;/keyword&gt;&lt;keyword&gt;variability&lt;/keyword&gt;&lt;/keywords&gt;&lt;dates&gt;&lt;year&gt;2020&lt;/year&gt;&lt;pub-dates&gt;&lt;date&gt;Jul 15&lt;/date&gt;&lt;/pub-dates&gt;&lt;/dates&gt;&lt;isbn&gt;0718-9508&lt;/isbn&gt;&lt;accession-num&gt;WOS:000548791000002&lt;/accession-num&gt;&lt;urls&gt;&lt;related-urls&gt;&lt;url&gt;&amp;lt;Go to ISI&amp;gt;://WOS:000548791000002&lt;/url&gt;&lt;/related-urls&gt;&lt;/urls&gt;&lt;electronic-resource-num&gt;10.1007/s42729-020-00296-w&lt;/electronic-resource-num&gt;&lt;language&gt;English&lt;/language&gt;&lt;/record&gt;&lt;/Cite&gt;&lt;/EndNote&gt;</w:instrText>
      </w:r>
      <w:r w:rsidR="00621DD9">
        <w:fldChar w:fldCharType="separate"/>
      </w:r>
      <w:r w:rsidR="00621DD9">
        <w:rPr>
          <w:noProof/>
        </w:rPr>
        <w:t>[9]</w:t>
      </w:r>
      <w:r w:rsidR="00621DD9">
        <w:fldChar w:fldCharType="end"/>
      </w:r>
      <w:r>
        <w:t>. The magnitude of these changes depends on external factors such as: (</w:t>
      </w:r>
      <w:proofErr w:type="spellStart"/>
      <w:r>
        <w:t>i</w:t>
      </w:r>
      <w:proofErr w:type="spellEnd"/>
      <w:r>
        <w:t xml:space="preserve">) the duration and frequency of the tillage operations; and (ii) the compaction produced by the transit of agricultural machinery and/or animal trampling </w:t>
      </w:r>
      <w:r w:rsidR="00621DD9">
        <w:fldChar w:fldCharType="begin"/>
      </w:r>
      <w:r w:rsidR="00621DD9">
        <w:instrText xml:space="preserve"> ADDIN EN.CITE &lt;EndNote&gt;&lt;Cite&gt;&lt;Author&gt;Nissen&lt;/Author&gt;&lt;Year&gt;2006&lt;/Year&gt;&lt;RecNum&gt;43&lt;/RecNum&gt;&lt;DisplayText&gt;&lt;style size="10"&gt;[10]&lt;/style&gt;&lt;/DisplayText&gt;&lt;record&gt;&lt;rec-number&gt;43&lt;/rec-number&gt;&lt;foreign-keys&gt;&lt;key app="EN" db-id="92awdsetoxzefievsa9pszafwdxx9ttssdae" timestamp="1600084193"&gt;43&lt;/key&gt;&lt;/foreign-keys&gt;&lt;ref-type name="Journal Article"&gt;17&lt;/ref-type&gt;&lt;contributors&gt;&lt;authors&gt;&lt;author&gt;Nissen, Juan&lt;/author&gt;&lt;author&gt;Quiroz, Cristian&lt;/author&gt;&lt;author&gt;Seguel, Oscar&lt;/author&gt;&lt;author&gt;Mac Donald, Roberto&lt;/author&gt;&lt;author&gt;Ellies, Achim&lt;/author&gt;&lt;/authors&gt;&lt;/contributors&gt;&lt;titles&gt;&lt;title&gt;Flujo Hídrico no Saturado en Andisoles&lt;/title&gt;&lt;secondary-title&gt;Revista de la ciencia del suelo y nutrición vegetal&lt;/secondary-title&gt;&lt;alt-title&gt;Rev. cienc. suelo nutr. veg.&lt;/alt-title&gt;&lt;/titles&gt;&lt;periodical&gt;&lt;full-title&gt;Revista de la ciencia del suelo y nutrición vegetal&lt;/full-title&gt;&lt;/periodical&gt;&lt;pages&gt;9-19&lt;/pages&gt;&lt;volume&gt;6&lt;/volume&gt;&lt;dates&gt;&lt;year&gt;2006&lt;/year&gt;&lt;/dates&gt;&lt;isbn&gt;0718-2791&lt;/isbn&gt;&lt;urls&gt;&lt;/urls&gt;&lt;electronic-resource-num&gt;10.4067/S0718-27912006000100003 &lt;/electronic-resource-num&gt;&lt;/record&gt;&lt;/Cite&gt;&lt;/EndNote&gt;</w:instrText>
      </w:r>
      <w:r w:rsidR="00621DD9">
        <w:fldChar w:fldCharType="separate"/>
      </w:r>
      <w:r w:rsidR="00621DD9">
        <w:rPr>
          <w:noProof/>
        </w:rPr>
        <w:t>[10]</w:t>
      </w:r>
      <w:r w:rsidR="00621DD9">
        <w:fldChar w:fldCharType="end"/>
      </w:r>
      <w:r>
        <w:t>.</w:t>
      </w:r>
    </w:p>
    <w:p w14:paraId="502B19E4" w14:textId="2B3E3392" w:rsidR="00196BC7" w:rsidRDefault="00196BC7" w:rsidP="00196BC7">
      <w:pPr>
        <w:pStyle w:val="MDPI31text"/>
      </w:pPr>
      <w:r>
        <w:t>Sandy alluvial soils have a high K at low pressures (close to saturation), due to their greater amount of macropores (&gt; 10μm), provided by the space between the coarse particles. However, when the pores are quickly depleted, they are filled with air, which results in a sharp decrease in the water conduction, reflected in low values of unsaturated hydraulic conductivity (</w:t>
      </w:r>
      <w:proofErr w:type="spellStart"/>
      <w:r>
        <w:t>K</w:t>
      </w:r>
      <w:r w:rsidR="000F42FA">
        <w:rPr>
          <w:vertAlign w:val="subscript"/>
        </w:rPr>
        <w:t>h</w:t>
      </w:r>
      <w:proofErr w:type="spellEnd"/>
      <w:r>
        <w:t xml:space="preserve">) </w:t>
      </w:r>
      <w:r w:rsidR="00621DD9">
        <w:fldChar w:fldCharType="begin"/>
      </w:r>
      <w:r w:rsidR="00621DD9">
        <w:instrText xml:space="preserve"> ADDIN EN.CITE &lt;EndNote&gt;&lt;Cite&gt;&lt;Author&gt;Warrick&lt;/Author&gt;&lt;Year&gt;2001&lt;/Year&gt;&lt;RecNum&gt;71&lt;/RecNum&gt;&lt;DisplayText&gt;&lt;style size="10"&gt;[11]&lt;/style&gt;&lt;/DisplayText&gt;&lt;record&gt;&lt;rec-number&gt;71&lt;/rec-number&gt;&lt;foreign-keys&gt;&lt;key app="EN" db-id="92awdsetoxzefievsa9pszafwdxx9ttssdae" timestamp="1600087787"&gt;71&lt;/key&gt;&lt;/foreign-keys&gt;&lt;ref-type name="Book"&gt;6&lt;/ref-type&gt;&lt;contributors&gt;&lt;authors&gt;&lt;author&gt;Warrick, Arthur W&lt;/author&gt;&lt;/authors&gt;&lt;/contributors&gt;&lt;titles&gt;&lt;title&gt;Soil physics companion&lt;/title&gt;&lt;/titles&gt;&lt;dates&gt;&lt;year&gt;2001&lt;/year&gt;&lt;/dates&gt;&lt;publisher&gt;CRC press&lt;/publisher&gt;&lt;isbn&gt;1420041657&lt;/isbn&gt;&lt;urls&gt;&lt;/urls&gt;&lt;/record&gt;&lt;/Cite&gt;&lt;/EndNote&gt;</w:instrText>
      </w:r>
      <w:r w:rsidR="00621DD9">
        <w:fldChar w:fldCharType="separate"/>
      </w:r>
      <w:r w:rsidR="00621DD9">
        <w:rPr>
          <w:noProof/>
        </w:rPr>
        <w:t>[11]</w:t>
      </w:r>
      <w:r w:rsidR="00621DD9">
        <w:fldChar w:fldCharType="end"/>
      </w:r>
      <w:r>
        <w:t>.</w:t>
      </w:r>
    </w:p>
    <w:p w14:paraId="208D2A3B" w14:textId="16977B01" w:rsidR="00196BC7" w:rsidRDefault="00196BC7" w:rsidP="00196BC7">
      <w:pPr>
        <w:pStyle w:val="MDPI31text"/>
      </w:pPr>
      <w:r>
        <w:t xml:space="preserve">A widely spread and sustainable way to avoid those harmful effects on the soil in the agricultural production is the organic matter addition. Organic matter stabilizes the contact points between soil particles through cementing and the hydrophobic effect, which prevents solutes from being dissolved by water. </w:t>
      </w:r>
      <w:r w:rsidR="00621DD9">
        <w:fldChar w:fldCharType="begin"/>
      </w:r>
      <w:r w:rsidR="00621DD9">
        <w:instrText xml:space="preserve"> ADDIN EN.CITE &lt;EndNote&gt;&lt;Cite&gt;&lt;Author&gt;Piccolo&lt;/Author&gt;&lt;Year&gt;1999&lt;/Year&gt;&lt;RecNum&gt;53&lt;/RecNum&gt;&lt;DisplayText&gt;&lt;style size="10"&gt;[12]&lt;/style&gt;&lt;/DisplayText&gt;&lt;record&gt;&lt;rec-number&gt;53&lt;/rec-number&gt;&lt;foreign-keys&gt;&lt;key app="EN" db-id="92awdsetoxzefievsa9pszafwdxx9ttssdae" timestamp="1600085900"&gt;53&lt;/key&gt;&lt;/foreign-keys&gt;&lt;ref-type name="Journal Article"&gt;17&lt;/ref-type&gt;&lt;contributors&gt;&lt;authors&gt;&lt;author&gt;Piccolo, A.&lt;/author&gt;&lt;author&gt;Mbagwu, J. S. C.&lt;/author&gt;&lt;/authors&gt;&lt;/contributors&gt;&lt;auth-address&gt;Univ Naples Federico II, Dipartimento Sci ChimicoAgrarie, I-80055 Portici, NA, Italy&amp;#xD;Univ Nigeria, Dept Soil Sci, Nsukka, Nigeria&lt;/auth-address&gt;&lt;titles&gt;&lt;title&gt;Role of hydrophobic components of soil organic matter in soil aggregate stability&lt;/title&gt;&lt;secondary-title&gt;Soil Science Society of America Journal&lt;/secondary-title&gt;&lt;alt-title&gt;Soil Sci Soc Am J&lt;/alt-title&gt;&lt;/titles&gt;&lt;periodical&gt;&lt;full-title&gt;Soil Science Society of America Journal&lt;/full-title&gt;&lt;/periodical&gt;&lt;pages&gt;1801-1810&lt;/pages&gt;&lt;volume&gt;63&lt;/volume&gt;&lt;number&gt;6&lt;/number&gt;&lt;keywords&gt;&lt;keyword&gt;water-stable aggregation&lt;/keyword&gt;&lt;keyword&gt;clay-humus complexation&lt;/keyword&gt;&lt;keyword&gt;lacustrine silty clay&lt;/keyword&gt;&lt;keyword&gt;humic substances&lt;/keyword&gt;&lt;keyword&gt;structural stability&lt;/keyword&gt;&lt;keyword&gt;montmorillonite&lt;/keyword&gt;&lt;keyword&gt;acids&lt;/keyword&gt;&lt;keyword&gt;constituents&lt;/keyword&gt;&lt;keyword&gt;surfactants&lt;/keyword&gt;&lt;keyword&gt;adsorption&lt;/keyword&gt;&lt;/keywords&gt;&lt;dates&gt;&lt;year&gt;1999&lt;/year&gt;&lt;pub-dates&gt;&lt;date&gt;Nov-Dec&lt;/date&gt;&lt;/pub-dates&gt;&lt;/dates&gt;&lt;isbn&gt;0361-5995&lt;/isbn&gt;&lt;accession-num&gt;WOS:000085517800042&lt;/accession-num&gt;&lt;urls&gt;&lt;related-urls&gt;&lt;url&gt;&amp;lt;Go to ISI&amp;gt;://WOS:000085517800042&lt;/url&gt;&lt;/related-urls&gt;&lt;/urls&gt;&lt;electronic-resource-num&gt;DOI 10.2136/sssaj1999.6361801x&lt;/electronic-resource-num&gt;&lt;language&gt;English&lt;/language&gt;&lt;/record&gt;&lt;/Cite&gt;&lt;/EndNote&gt;</w:instrText>
      </w:r>
      <w:r w:rsidR="00621DD9">
        <w:fldChar w:fldCharType="separate"/>
      </w:r>
      <w:r w:rsidR="00621DD9">
        <w:rPr>
          <w:noProof/>
        </w:rPr>
        <w:t>[12]</w:t>
      </w:r>
      <w:r w:rsidR="00621DD9">
        <w:fldChar w:fldCharType="end"/>
      </w:r>
      <w:r>
        <w:t xml:space="preserve">, and being the main structuring agent in the case of coarse texture dominated soils </w:t>
      </w:r>
      <w:r w:rsidR="00621DD9">
        <w:fldChar w:fldCharType="begin"/>
      </w:r>
      <w:r w:rsidR="00621DD9">
        <w:instrText xml:space="preserve"> ADDIN EN.CITE &lt;EndNote&gt;&lt;Cite&gt;&lt;Author&gt;Urbanek&lt;/Author&gt;&lt;Year&gt;2007&lt;/Year&gt;&lt;RecNum&gt;67&lt;/RecNum&gt;&lt;DisplayText&gt;&lt;style size="10"&gt;[13]&lt;/style&gt;&lt;/DisplayText&gt;&lt;record&gt;&lt;rec-number&gt;67&lt;/rec-number&gt;&lt;foreign-keys&gt;&lt;key app="EN" db-id="92awdsetoxzefievsa9pszafwdxx9ttssdae" timestamp="1600087375"&gt;67&lt;/key&gt;&lt;/foreign-keys&gt;&lt;ref-type name="Journal Article"&gt;17&lt;/ref-type&gt;&lt;contributors&gt;&lt;authors&gt;&lt;author&gt;Urbanek, E.&lt;/author&gt;&lt;author&gt;Hallett, P.&lt;/author&gt;&lt;author&gt;Feeney, D.&lt;/author&gt;&lt;author&gt;Horn, R.&lt;/author&gt;&lt;/authors&gt;&lt;/contributors&gt;&lt;auth-address&gt;Univ Wales Swansea, Sch Environm &amp;amp; Soc, Swansea SA2 8PP, W Glam, Wales&amp;#xD;Scottish Crop Res Inst, Invergowrie DD2 5DA, Scotland&amp;#xD;Univ Kiel, Inst Plant Nutr &amp;amp; Soil Sci, D-24118 Kiel, Germany&lt;/auth-address&gt;&lt;titles&gt;&lt;title&gt;Water repellency and distribution of hydrophilic and hydrophobic compounds in soil aggregates from different tillage systems&lt;/title&gt;&lt;secondary-title&gt;Geoderma&lt;/secondary-title&gt;&lt;alt-title&gt;Geoderma&lt;/alt-title&gt;&lt;/titles&gt;&lt;periodical&gt;&lt;full-title&gt;Geoderma&lt;/full-title&gt;&lt;/periodical&gt;&lt;alt-periodical&gt;&lt;full-title&gt;Geoderma&lt;/full-title&gt;&lt;/alt-periodical&gt;&lt;pages&gt;147-155&lt;/pages&gt;&lt;volume&gt;140&lt;/volume&gt;&lt;number&gt;1-2&lt;/number&gt;&lt;keywords&gt;&lt;keyword&gt;aggregates&lt;/keyword&gt;&lt;keyword&gt;water repellency&lt;/keyword&gt;&lt;keyword&gt;soil organic carbon&lt;/keyword&gt;&lt;keyword&gt;hydrophobic and hydrophilic groups&lt;/keyword&gt;&lt;keyword&gt;hydrophobicity&lt;/keyword&gt;&lt;keyword&gt;organic-matter&lt;/keyword&gt;&lt;keyword&gt;arable soils&lt;/keyword&gt;&lt;keyword&gt;sandy soils&lt;/keyword&gt;&lt;keyword&gt;sorptivity&lt;/keyword&gt;&lt;keyword&gt;stability&lt;/keyword&gt;&lt;keyword&gt;wettability&lt;/keyword&gt;&lt;keyword&gt;management&lt;/keyword&gt;&lt;keyword&gt;fractions&lt;/keyword&gt;&lt;keyword&gt;transport&lt;/keyword&gt;&lt;keyword&gt;coatings&lt;/keyword&gt;&lt;/keywords&gt;&lt;dates&gt;&lt;year&gt;2007&lt;/year&gt;&lt;pub-dates&gt;&lt;date&gt;Jun 15&lt;/date&gt;&lt;/pub-dates&gt;&lt;/dates&gt;&lt;isbn&gt;0016-7061&lt;/isbn&gt;&lt;accession-num&gt;WOS:000247479700016&lt;/accession-num&gt;&lt;urls&gt;&lt;related-urls&gt;&lt;url&gt;&amp;lt;Go to ISI&amp;gt;://WOS:000247479700016&lt;/url&gt;&lt;/related-urls&gt;&lt;/urls&gt;&lt;electronic-resource-num&gt;10.1016/j.geoderma.2007.04.001&lt;/electronic-resource-num&gt;&lt;language&gt;English&lt;/language&gt;&lt;/record&gt;&lt;/Cite&gt;&lt;/EndNote&gt;</w:instrText>
      </w:r>
      <w:r w:rsidR="00621DD9">
        <w:fldChar w:fldCharType="separate"/>
      </w:r>
      <w:r w:rsidR="00621DD9">
        <w:rPr>
          <w:noProof/>
        </w:rPr>
        <w:t>[13]</w:t>
      </w:r>
      <w:r w:rsidR="00621DD9">
        <w:fldChar w:fldCharType="end"/>
      </w:r>
      <w:r>
        <w:t>.</w:t>
      </w:r>
    </w:p>
    <w:p w14:paraId="6299CA36" w14:textId="7C9ABBD1" w:rsidR="00196BC7" w:rsidRDefault="00196BC7" w:rsidP="00196BC7">
      <w:pPr>
        <w:pStyle w:val="MDPI31text"/>
      </w:pPr>
      <w:r>
        <w:t xml:space="preserve">However, due to the </w:t>
      </w:r>
      <w:r w:rsidR="000F42FA" w:rsidRPr="000F42FA">
        <w:t>physicochemical</w:t>
      </w:r>
      <w:r w:rsidR="000F42FA">
        <w:t xml:space="preserve"> </w:t>
      </w:r>
      <w:r>
        <w:t xml:space="preserve">characteristics of certain organic compounds that coat the solid particles and have a hydrophobic effect, it can result in a reduction of the wetting rate and water repellency in the soil </w:t>
      </w:r>
      <w:r w:rsidR="00621DD9">
        <w:fldChar w:fldCharType="begin"/>
      </w:r>
      <w:r w:rsidR="00621DD9">
        <w:instrText xml:space="preserve"> ADDIN EN.CITE &lt;EndNote&gt;&lt;Cite&gt;&lt;Author&gt;Hallett&lt;/Author&gt;&lt;Year&gt;2007&lt;/Year&gt;&lt;RecNum&gt;25&lt;/RecNum&gt;&lt;DisplayText&gt;&lt;style size="10"&gt;[14]&lt;/style&gt;&lt;/DisplayText&gt;&lt;record&gt;&lt;rec-number&gt;25&lt;/rec-number&gt;&lt;foreign-keys&gt;&lt;key app="EN" db-id="92awdsetoxzefievsa9pszafwdxx9ttssdae" timestamp="1600076854"&gt;25&lt;/key&gt;&lt;/foreign-keys&gt;&lt;ref-type name="Conference Proceedings"&gt;10&lt;/ref-type&gt;&lt;contributors&gt;&lt;authors&gt;&lt;author&gt;Hallett, P.&lt;/author&gt;&lt;/authors&gt;&lt;secondary-authors&gt;&lt;author&gt;RE Gaskin&lt;/author&gt;&lt;/secondary-authors&gt;&lt;/contributors&gt;&lt;titles&gt;&lt;title&gt;An introduction to soil water repellency&lt;/title&gt;&lt;secondary-title&gt; 8th International Symposium on Adjuvants for Agrochemicals (ISAA2007)&lt;/secondary-title&gt;&lt;/titles&gt;&lt;pages&gt;13&lt;/pages&gt;&lt;dates&gt;&lt;year&gt;2007&lt;/year&gt;&lt;pub-dates&gt;&lt;date&gt;Aug 6–9&lt;/date&gt;&lt;/pub-dates&gt;&lt;/dates&gt;&lt;pub-location&gt;Columbus, Ohio, USA &lt;/pub-location&gt;&lt;publisher&gt; International Society for Agrochemical Adjuvants (ISAA) &lt;/publisher&gt;&lt;isbn&gt;978-0-473-12388-8&lt;/isbn&gt;&lt;urls&gt;&lt;/urls&gt;&lt;/record&gt;&lt;/Cite&gt;&lt;/EndNote&gt;</w:instrText>
      </w:r>
      <w:r w:rsidR="00621DD9">
        <w:fldChar w:fldCharType="separate"/>
      </w:r>
      <w:r w:rsidR="00621DD9">
        <w:rPr>
          <w:noProof/>
        </w:rPr>
        <w:t>[14]</w:t>
      </w:r>
      <w:r w:rsidR="00621DD9">
        <w:fldChar w:fldCharType="end"/>
      </w:r>
      <w:r>
        <w:t xml:space="preserve">. </w:t>
      </w:r>
      <w:r w:rsidR="00621DD9">
        <w:fldChar w:fldCharType="begin"/>
      </w:r>
      <w:r w:rsidR="00621DD9">
        <w:instrText xml:space="preserve"> ADDIN EN.CITE &lt;EndNote&gt;&lt;Cite AuthorYear="1"&gt;&lt;Author&gt;Cuevas Becerra&lt;/Author&gt;&lt;Year&gt;2006&lt;/Year&gt;&lt;RecNum&gt;14&lt;/RecNum&gt;&lt;DisplayText&gt;&lt;style size="10"&gt;Cuevas Becerra [15]&lt;/style&gt;&lt;/DisplayText&gt;&lt;record&gt;&lt;rec-number&gt;14&lt;/rec-number&gt;&lt;foreign-keys&gt;&lt;key app="EN" db-id="92awdsetoxzefievsa9pszafwdxx9ttssdae" timestamp="1600070436"&gt;14&lt;/key&gt;&lt;/foreign-keys&gt;&lt;ref-type name="Journal Article"&gt;17&lt;/ref-type&gt;&lt;contributors&gt;&lt;authors&gt;&lt;author&gt;Cuevas Becerra, José&lt;/author&gt;&lt;/authors&gt;&lt;/contributors&gt;&lt;titles&gt;&lt;title&gt;Efecto de la materia orgánica y el manejo sobre la hidrofobicidad de suelos volcánicos&lt;/title&gt;&lt;secondary-title&gt;Revista de la ciencia del suelo y nutrición vegetal&lt;/secondary-title&gt;&lt;alt-title&gt;Rev. cienc. suelo nutr. veg.&lt;/alt-title&gt;&lt;/titles&gt;&lt;periodical&gt;&lt;full-title&gt;Revista de la ciencia del suelo y nutrición vegetal&lt;/full-title&gt;&lt;/periodical&gt;&lt;pages&gt;13-27&lt;/pages&gt;&lt;volume&gt;6&lt;/volume&gt;&lt;dates&gt;&lt;year&gt;2006&lt;/year&gt;&lt;/dates&gt;&lt;isbn&gt;0718-2791&lt;/isbn&gt;&lt;urls&gt;&lt;/urls&gt;&lt;electronic-resource-num&gt;10.4067/S0718-27912006000200002 &lt;/electronic-resource-num&gt;&lt;/record&gt;&lt;/Cite&gt;&lt;/EndNote&gt;</w:instrText>
      </w:r>
      <w:r w:rsidR="00621DD9">
        <w:fldChar w:fldCharType="separate"/>
      </w:r>
      <w:r w:rsidR="00621DD9">
        <w:rPr>
          <w:noProof/>
        </w:rPr>
        <w:t>Cuevas Becerra [15]</w:t>
      </w:r>
      <w:r w:rsidR="00621DD9">
        <w:fldChar w:fldCharType="end"/>
      </w:r>
      <w:r>
        <w:t xml:space="preserve"> describes this phenomenon, as a process of high relevance since its existence is associated to preferential flows and surface runoff.</w:t>
      </w:r>
    </w:p>
    <w:p w14:paraId="32209E68" w14:textId="65A1A9DA" w:rsidR="00196BC7" w:rsidRDefault="00196BC7" w:rsidP="00196BC7">
      <w:pPr>
        <w:pStyle w:val="MDPI31text"/>
      </w:pPr>
      <w:r>
        <w:t xml:space="preserve">Finally, it has to be considered that </w:t>
      </w:r>
      <w:del w:id="41" w:author="Nicolás Riveras Muñoz" w:date="2022-09-14T18:39:00Z">
        <w:r w:rsidDel="0033451C">
          <w:delText xml:space="preserve">excessive </w:delText>
        </w:r>
      </w:del>
      <w:ins w:id="42" w:author="Nicolás Riveras Muñoz" w:date="2022-09-14T18:39:00Z">
        <w:r w:rsidR="0033451C">
          <w:t xml:space="preserve">the </w:t>
        </w:r>
        <w:bookmarkStart w:id="43" w:name="_Hlk114073229"/>
        <w:r w:rsidR="0033451C">
          <w:t xml:space="preserve">long-term repeated </w:t>
        </w:r>
      </w:ins>
      <w:bookmarkEnd w:id="43"/>
      <w:r>
        <w:t xml:space="preserve">tillage and incorporation of organic </w:t>
      </w:r>
      <w:r w:rsidR="000F42FA">
        <w:t>residues</w:t>
      </w:r>
      <w:r>
        <w:t xml:space="preserve"> into cereal production systems leads to compaction problems that can hinder the capacity of fluid transmission in the soil </w:t>
      </w:r>
      <w:r w:rsidR="00621DD9">
        <w:fldChar w:fldCharType="begin"/>
      </w:r>
      <w:r w:rsidR="00621DD9">
        <w:instrText xml:space="preserve"> ADDIN EN.CITE &lt;EndNote&gt;&lt;Cite&gt;&lt;Author&gt;Horton&lt;/Author&gt;&lt;Year&gt;1994&lt;/Year&gt;&lt;RecNum&gt;38&lt;/RecNum&gt;&lt;DisplayText&gt;&lt;style size="10"&gt;[16]&lt;/style&gt;&lt;/DisplayText&gt;&lt;record&gt;&lt;rec-number&gt;38&lt;/rec-number&gt;&lt;foreign-keys&gt;&lt;key app="EN" db-id="92awdsetoxzefievsa9pszafwdxx9ttssdae" timestamp="1600083072"&gt;38&lt;/key&gt;&lt;/foreign-keys&gt;&lt;ref-type name="Book Section"&gt;5&lt;/ref-type&gt;&lt;contributors&gt;&lt;authors&gt;&lt;author&gt;Horton, R&lt;/author&gt;&lt;author&gt;Ankeny, MD&lt;/author&gt;&lt;author&gt;Allmaras, RR&lt;/author&gt;&lt;/authors&gt;&lt;/contributors&gt;&lt;titles&gt;&lt;title&gt;Effects of compaction on soil hydraulic properties&lt;/title&gt;&lt;secondary-title&gt;Developments in agricultural engineering&lt;/secondary-title&gt;&lt;/titles&gt;&lt;pages&gt;141-165&lt;/pages&gt;&lt;volume&gt;11&lt;/volume&gt;&lt;dates&gt;&lt;year&gt;1994&lt;/year&gt;&lt;/dates&gt;&lt;publisher&gt;Elsevier&lt;/publisher&gt;&lt;isbn&gt;0167-4137&lt;/isbn&gt;&lt;urls&gt;&lt;/urls&gt;&lt;/record&gt;&lt;/Cite&gt;&lt;/EndNote&gt;</w:instrText>
      </w:r>
      <w:r w:rsidR="00621DD9">
        <w:fldChar w:fldCharType="separate"/>
      </w:r>
      <w:r w:rsidR="00621DD9">
        <w:rPr>
          <w:noProof/>
        </w:rPr>
        <w:t>[16]</w:t>
      </w:r>
      <w:r w:rsidR="00621DD9">
        <w:fldChar w:fldCharType="end"/>
      </w:r>
      <w:r>
        <w:t xml:space="preserve">. Additionally with changes in local hydrology, related to the effect of hydrophobicity and the destruction of the porous system by farming, where its distribution and variability are unknown </w:t>
      </w:r>
      <w:r w:rsidR="00621DD9">
        <w:fldChar w:fldCharType="begin"/>
      </w:r>
      <w:r w:rsidR="00621DD9">
        <w:instrText xml:space="preserve"> ADDIN EN.CITE &lt;EndNote&gt;&lt;Cite&gt;&lt;Author&gt;Buczko&lt;/Author&gt;&lt;Year&gt;2006&lt;/Year&gt;&lt;RecNum&gt;93&lt;/RecNum&gt;&lt;DisplayText&gt;&lt;style size="10"&gt;[17]&lt;/style&gt;&lt;/DisplayText&gt;&lt;record&gt;&lt;rec-number&gt;93&lt;/rec-number&gt;&lt;foreign-keys&gt;&lt;key app="EN" db-id="92awdsetoxzefievsa9pszafwdxx9ttssdae" timestamp="1600442183"&gt;93&lt;/key&gt;&lt;/foreign-keys&gt;&lt;ref-type name="Journal Article"&gt;17&lt;/ref-type&gt;&lt;contributors&gt;&lt;authors&gt;&lt;author&gt;Buczko, U.&lt;/author&gt;&lt;author&gt;Bens, O.&lt;/author&gt;&lt;/authors&gt;&lt;/contributors&gt;&lt;auth-address&gt;Brandenburg Tech Univ Cottbus, Chair Soil Protect &amp;amp; Recultivat, D-03013 Cottbus, Germany&lt;/auth-address&gt;&lt;titles&gt;&lt;title&gt;Assessing soil hydrophobicity and its variability through the soil profile using two different methods&lt;/title&gt;&lt;secondary-title&gt;Soil Science Society of America Journal&lt;/secondary-title&gt;&lt;alt-title&gt;Soil Sci Soc Am J&lt;/alt-title&gt;&lt;/titles&gt;&lt;periodical&gt;&lt;full-title&gt;Soil Science Society of America Journal&lt;/full-title&gt;&lt;/periodical&gt;&lt;pages&gt;718-727&lt;/pages&gt;&lt;volume&gt;70&lt;/volume&gt;&lt;number&gt;3&lt;/number&gt;&lt;keywords&gt;&lt;keyword&gt;water contact-angle&lt;/keyword&gt;&lt;keyword&gt;spatial variability&lt;/keyword&gt;&lt;keyword&gt;organic-matter&lt;/keyword&gt;&lt;keyword&gt;forest transformation&lt;/keyword&gt;&lt;keyword&gt;repellency&lt;/keyword&gt;&lt;keyword&gt;pine&lt;/keyword&gt;&lt;keyword&gt;moisture&lt;/keyword&gt;&lt;keyword&gt;severity&lt;/keyword&gt;&lt;keyword&gt;dynamics&lt;/keyword&gt;&lt;keyword&gt;molarity&lt;/keyword&gt;&lt;/keywords&gt;&lt;dates&gt;&lt;year&gt;2006&lt;/year&gt;&lt;pub-dates&gt;&lt;date&gt;May-Jun&lt;/date&gt;&lt;/pub-dates&gt;&lt;/dates&gt;&lt;isbn&gt;0361-5995&lt;/isbn&gt;&lt;accession-num&gt;WOS:000237344500002&lt;/accession-num&gt;&lt;urls&gt;&lt;related-urls&gt;&lt;url&gt;&amp;lt;Go to ISI&amp;gt;://WOS:000237344500002&lt;/url&gt;&lt;/related-urls&gt;&lt;/urls&gt;&lt;electronic-resource-num&gt;10.2136/sssaj2005.0183&lt;/electronic-resource-num&gt;&lt;language&gt;English&lt;/language&gt;&lt;/record&gt;&lt;/Cite&gt;&lt;/EndNote&gt;</w:instrText>
      </w:r>
      <w:r w:rsidR="00621DD9">
        <w:fldChar w:fldCharType="separate"/>
      </w:r>
      <w:r w:rsidR="00621DD9">
        <w:rPr>
          <w:noProof/>
        </w:rPr>
        <w:t>[17]</w:t>
      </w:r>
      <w:r w:rsidR="00621DD9">
        <w:fldChar w:fldCharType="end"/>
      </w:r>
      <w:r>
        <w:t xml:space="preserve">, we hypothesized that </w:t>
      </w:r>
      <w:bookmarkStart w:id="44" w:name="_Hlk114142016"/>
      <w:r>
        <w:t xml:space="preserve">in a coarse textured soil under </w:t>
      </w:r>
      <w:del w:id="45" w:author="Nicolás Riveras Muñoz" w:date="2022-09-15T13:45:00Z">
        <w:r w:rsidDel="00D90135">
          <w:delText xml:space="preserve">a </w:delText>
        </w:r>
      </w:del>
      <w:r>
        <w:t>long-term tillage and maize monoculture the</w:t>
      </w:r>
      <w:del w:id="46" w:author="Nicolás Riveras Muñoz" w:date="2022-09-15T13:44:00Z">
        <w:r w:rsidDel="00D90135">
          <w:delText xml:space="preserve"> </w:delText>
        </w:r>
      </w:del>
      <w:ins w:id="47" w:author="Nicolás Riveras Muñoz" w:date="2022-09-15T13:43:00Z">
        <w:r w:rsidR="00D90135">
          <w:t xml:space="preserve"> penetration resistance </w:t>
        </w:r>
      </w:ins>
      <w:ins w:id="48" w:author="Nicolás Riveras Muñoz" w:date="2022-09-15T13:44:00Z">
        <w:r w:rsidR="00D90135">
          <w:t>and</w:t>
        </w:r>
      </w:ins>
      <w:ins w:id="49" w:author="Nicolás Riveras Muñoz" w:date="2022-09-15T13:43:00Z">
        <w:r w:rsidR="00D90135">
          <w:t xml:space="preserve"> its </w:t>
        </w:r>
      </w:ins>
      <w:r>
        <w:t xml:space="preserve">spatial distribution </w:t>
      </w:r>
      <w:ins w:id="50" w:author="Nicolás Riveras Muñoz" w:date="2022-09-15T13:45:00Z">
        <w:r w:rsidR="00D90135">
          <w:t>are</w:t>
        </w:r>
      </w:ins>
      <w:ins w:id="51" w:author="Nicolás Riveras Muñoz" w:date="2022-09-15T13:43:00Z">
        <w:r w:rsidR="00D90135">
          <w:t xml:space="preserve"> directly related to the </w:t>
        </w:r>
      </w:ins>
      <w:del w:id="52" w:author="Nicolás Riveras Muñoz" w:date="2022-09-15T13:43:00Z">
        <w:r w:rsidDel="00D90135">
          <w:delText xml:space="preserve">of the </w:delText>
        </w:r>
      </w:del>
      <w:r>
        <w:t>hydraulic</w:t>
      </w:r>
      <w:ins w:id="53" w:author="Nicolás Riveras Muñoz" w:date="2022-09-15T13:43:00Z">
        <w:r w:rsidR="00D90135">
          <w:t xml:space="preserve"> conductivity </w:t>
        </w:r>
      </w:ins>
      <w:ins w:id="54" w:author="Nicolás Riveras Muñoz" w:date="2022-09-15T13:45:00Z">
        <w:r w:rsidR="00D90135">
          <w:t xml:space="preserve">and </w:t>
        </w:r>
      </w:ins>
      <w:del w:id="55" w:author="Nicolás Riveras Muñoz" w:date="2022-09-15T13:44:00Z">
        <w:r w:rsidDel="00D90135">
          <w:delText xml:space="preserve"> properties is associated with </w:delText>
        </w:r>
      </w:del>
      <w:del w:id="56" w:author="Nicolás Riveras Muñoz" w:date="2022-09-15T13:43:00Z">
        <w:r w:rsidDel="00D90135">
          <w:delText xml:space="preserve">the </w:delText>
        </w:r>
      </w:del>
      <w:del w:id="57" w:author="Nicolás Riveras Muñoz" w:date="2022-09-15T13:33:00Z">
        <w:r w:rsidDel="00B0021F">
          <w:delText>state of compaction</w:delText>
        </w:r>
      </w:del>
      <w:del w:id="58" w:author="Nicolás Riveras Muñoz" w:date="2022-09-15T13:43:00Z">
        <w:r w:rsidDel="00D90135">
          <w:delText xml:space="preserve"> </w:delText>
        </w:r>
      </w:del>
      <w:del w:id="59" w:author="Nicolás Riveras Muñoz" w:date="2022-09-15T13:44:00Z">
        <w:r w:rsidDel="00D90135">
          <w:delText xml:space="preserve">and </w:delText>
        </w:r>
      </w:del>
      <w:r>
        <w:t>hydrophobicity of the soil</w:t>
      </w:r>
      <w:bookmarkEnd w:id="44"/>
      <w:r>
        <w:t>. The aims of the study were (</w:t>
      </w:r>
      <w:proofErr w:type="spellStart"/>
      <w:r>
        <w:t>i</w:t>
      </w:r>
      <w:proofErr w:type="spellEnd"/>
      <w:r>
        <w:t xml:space="preserve">) </w:t>
      </w:r>
      <w:bookmarkStart w:id="60" w:name="_Hlk114142623"/>
      <w:r>
        <w:t xml:space="preserve">to </w:t>
      </w:r>
      <w:del w:id="61" w:author="Nicolás Riveras Muñoz" w:date="2022-09-15T13:50:00Z">
        <w:r w:rsidDel="001A0027">
          <w:delText xml:space="preserve">spatially </w:delText>
        </w:r>
      </w:del>
      <w:r>
        <w:t xml:space="preserve">quantify the </w:t>
      </w:r>
      <w:ins w:id="62" w:author="Nicolás Riveras Muñoz" w:date="2022-09-15T13:47:00Z">
        <w:r w:rsidR="007B4C4F">
          <w:t>mechanical resistance of the soil</w:t>
        </w:r>
      </w:ins>
      <w:del w:id="63" w:author="Nicolás Riveras Muñoz" w:date="2022-09-15T13:48:00Z">
        <w:r w:rsidDel="007B4C4F">
          <w:delText>state of soil compaction</w:delText>
        </w:r>
      </w:del>
      <w:r>
        <w:t xml:space="preserve"> </w:t>
      </w:r>
      <w:ins w:id="64" w:author="Nicolás Riveras Muñoz" w:date="2022-09-15T13:54:00Z">
        <w:r w:rsidR="006A5C73">
          <w:t xml:space="preserve">and its distribution both vertically and horizontally in areas of high and low mechanical resistance, </w:t>
        </w:r>
      </w:ins>
      <w:del w:id="65" w:author="Nicolás Riveras Muñoz" w:date="2022-09-15T13:55:00Z">
        <w:r w:rsidDel="006A5C73">
          <w:delText>(</w:delText>
        </w:r>
      </w:del>
      <w:bookmarkStart w:id="66" w:name="_Hlk114081300"/>
      <w:ins w:id="67" w:author="Nicolás Riveras Muñoz" w:date="2022-09-15T13:49:00Z">
        <w:r w:rsidR="007B4C4F" w:rsidRPr="007B4C4F">
          <w:rPr>
            <w:rPrChange w:id="68" w:author="Nicolás Riveras Muñoz" w:date="2022-09-15T13:50:00Z">
              <w:rPr>
                <w:rFonts w:ascii="Arial" w:hAnsi="Arial" w:cs="Arial"/>
                <w:color w:val="0A0A0A"/>
                <w:szCs w:val="20"/>
              </w:rPr>
            </w:rPrChange>
          </w:rPr>
          <w:t>places with frequent crossing and places without crossing</w:t>
        </w:r>
      </w:ins>
      <w:bookmarkEnd w:id="66"/>
      <w:ins w:id="69" w:author="Nicolás Riveras Muñoz" w:date="2022-09-15T13:55:00Z">
        <w:r w:rsidR="006A5C73">
          <w:t xml:space="preserve"> </w:t>
        </w:r>
        <w:r w:rsidR="006A5C73" w:rsidRPr="00731B4A">
          <w:t>of machinery</w:t>
        </w:r>
      </w:ins>
      <w:ins w:id="70" w:author="Nicolás Riveras Muñoz" w:date="2022-09-15T13:49:00Z">
        <w:r w:rsidR="007B4C4F" w:rsidRPr="007B4C4F">
          <w:rPr>
            <w:rPrChange w:id="71" w:author="Nicolás Riveras Muñoz" w:date="2022-09-15T13:50:00Z">
              <w:rPr>
                <w:rFonts w:ascii="Arial" w:hAnsi="Arial" w:cs="Arial"/>
                <w:color w:val="0A0A0A"/>
                <w:szCs w:val="20"/>
              </w:rPr>
            </w:rPrChange>
          </w:rPr>
          <w:t xml:space="preserve">, </w:t>
        </w:r>
      </w:ins>
      <w:del w:id="72" w:author="Nicolás Riveras Muñoz" w:date="2022-09-15T13:49:00Z">
        <w:r w:rsidR="007B3E80" w:rsidDel="007B4C4F">
          <w:delText>in</w:delText>
        </w:r>
        <w:r w:rsidDel="007B4C4F">
          <w:delText xml:space="preserve"> and out</w:delText>
        </w:r>
        <w:r w:rsidR="007B3E80" w:rsidDel="007B4C4F">
          <w:delText xml:space="preserve"> </w:delText>
        </w:r>
        <w:r w:rsidDel="007B4C4F">
          <w:delText xml:space="preserve">of the tire track as well </w:delText>
        </w:r>
      </w:del>
      <w:r>
        <w:t>as at the topsoil and subsoi</w:t>
      </w:r>
      <w:del w:id="73" w:author="Nicolás Riveras Muñoz" w:date="2022-09-15T13:55:00Z">
        <w:r w:rsidDel="006A5C73">
          <w:delText xml:space="preserve">l) </w:delText>
        </w:r>
      </w:del>
      <w:del w:id="74" w:author="Nicolás Riveras Muñoz" w:date="2022-09-15T13:50:00Z">
        <w:r w:rsidDel="001A0027">
          <w:delText>through properties of physical functionality</w:delText>
        </w:r>
      </w:del>
      <w:ins w:id="75" w:author="Nicolás Riveras Muñoz" w:date="2022-09-15T13:55:00Z">
        <w:r w:rsidR="006A5C73">
          <w:t>l</w:t>
        </w:r>
      </w:ins>
      <w:ins w:id="76" w:author="Nicolás Riveras Muñoz" w:date="2022-09-15T13:51:00Z">
        <w:r w:rsidR="001A0027">
          <w:t>,</w:t>
        </w:r>
      </w:ins>
      <w:r>
        <w:t xml:space="preserve"> </w:t>
      </w:r>
      <w:bookmarkEnd w:id="60"/>
      <w:del w:id="77" w:author="Nicolás Riveras Muñoz" w:date="2022-09-15T13:54:00Z">
        <w:r w:rsidDel="006A5C73">
          <w:delText xml:space="preserve">in areas of high and low mechanical resistance </w:delText>
        </w:r>
      </w:del>
      <w:r>
        <w:t>and (ii) evaluate the hydraulic conductivity and hydrophobicity depending on the spatial variability of the soil and its dependence on soil compaction, for a coarse textured soil under a long-term tillage and maize monoculture.</w:t>
      </w:r>
    </w:p>
    <w:p w14:paraId="472DEBFA" w14:textId="77777777" w:rsidR="00FA2825" w:rsidRPr="00FA04F1" w:rsidRDefault="00FA2825" w:rsidP="00FA2825">
      <w:pPr>
        <w:pStyle w:val="MDPI21heading1"/>
      </w:pPr>
      <w:r w:rsidRPr="00FA04F1">
        <w:rPr>
          <w:lang w:eastAsia="zh-CN"/>
        </w:rPr>
        <w:t xml:space="preserve">2. </w:t>
      </w:r>
      <w:r w:rsidRPr="00FA04F1">
        <w:t>Materials and Methods</w:t>
      </w:r>
    </w:p>
    <w:p w14:paraId="4FAA035A" w14:textId="77777777" w:rsidR="00196BC7" w:rsidRDefault="00196BC7" w:rsidP="00196BC7">
      <w:pPr>
        <w:pStyle w:val="MDPI22heading2"/>
        <w:spacing w:before="240"/>
      </w:pPr>
      <w:r>
        <w:t>Site Description</w:t>
      </w:r>
    </w:p>
    <w:p w14:paraId="484F613F" w14:textId="036C293E" w:rsidR="00196BC7" w:rsidRDefault="00196BC7" w:rsidP="00FB1995">
      <w:pPr>
        <w:pStyle w:val="MDPI31text"/>
      </w:pPr>
      <w:r>
        <w:t xml:space="preserve">The study was carried out during the 2013-2014 season on a 2.9 ha site belonging to an associate of the </w:t>
      </w:r>
      <w:proofErr w:type="spellStart"/>
      <w:r>
        <w:t>Cooperativa</w:t>
      </w:r>
      <w:proofErr w:type="spellEnd"/>
      <w:r>
        <w:t xml:space="preserve"> </w:t>
      </w:r>
      <w:proofErr w:type="spellStart"/>
      <w:r>
        <w:t>Campesina</w:t>
      </w:r>
      <w:proofErr w:type="spellEnd"/>
      <w:r>
        <w:t xml:space="preserve"> </w:t>
      </w:r>
      <w:proofErr w:type="spellStart"/>
      <w:r>
        <w:t>Intercomunal</w:t>
      </w:r>
      <w:proofErr w:type="spellEnd"/>
      <w:r>
        <w:t xml:space="preserve"> de </w:t>
      </w:r>
      <w:proofErr w:type="spellStart"/>
      <w:r>
        <w:t>Peumo</w:t>
      </w:r>
      <w:proofErr w:type="spellEnd"/>
      <w:r>
        <w:t xml:space="preserve"> (COOPEUMO), located at San Luis in the Central Valley of Chile, O'Higgins Region, Commune of </w:t>
      </w:r>
      <w:r>
        <w:lastRenderedPageBreak/>
        <w:t>Pichidegua (</w:t>
      </w:r>
      <w:r w:rsidR="008C4484" w:rsidRPr="008C4484">
        <w:fldChar w:fldCharType="begin"/>
      </w:r>
      <w:r w:rsidR="008C4484" w:rsidRPr="008C4484">
        <w:instrText xml:space="preserve"> REF _Ref112254181 \h  \* MERGEFORMAT </w:instrText>
      </w:r>
      <w:r w:rsidR="008C4484" w:rsidRPr="008C4484">
        <w:fldChar w:fldCharType="separate"/>
      </w:r>
      <w:ins w:id="78" w:author="Nicolás Riveras Muñoz" w:date="2022-09-17T07:25:00Z">
        <w:r w:rsidR="00CC5A61" w:rsidRPr="00CC5A61">
          <w:rPr>
            <w:rPrChange w:id="79" w:author="Nicolás Riveras Muñoz" w:date="2022-09-17T07:25:00Z">
              <w:rPr>
                <w:b/>
              </w:rPr>
            </w:rPrChange>
          </w:rPr>
          <w:t xml:space="preserve">Figure </w:t>
        </w:r>
        <w:r w:rsidR="00CC5A61" w:rsidRPr="00CC5A61">
          <w:rPr>
            <w:noProof/>
            <w:rPrChange w:id="80" w:author="Nicolás Riveras Muñoz" w:date="2022-09-17T07:25:00Z">
              <w:rPr>
                <w:b/>
                <w:noProof/>
              </w:rPr>
            </w:rPrChange>
          </w:rPr>
          <w:t>1</w:t>
        </w:r>
      </w:ins>
      <w:del w:id="81" w:author="Nicolás Riveras Muñoz" w:date="2022-09-17T07:25:00Z">
        <w:r w:rsidR="008C4484" w:rsidRPr="008C4484" w:rsidDel="00CC5A61">
          <w:delText xml:space="preserve">Figure </w:delText>
        </w:r>
        <w:r w:rsidR="008C4484" w:rsidRPr="008C4484" w:rsidDel="00CC5A61">
          <w:rPr>
            <w:noProof/>
          </w:rPr>
          <w:delText>1</w:delText>
        </w:r>
      </w:del>
      <w:r w:rsidR="008C4484" w:rsidRPr="008C4484">
        <w:fldChar w:fldCharType="end"/>
      </w:r>
      <w:r>
        <w:t xml:space="preserve">). The soil was classified as Typic </w:t>
      </w:r>
      <w:proofErr w:type="spellStart"/>
      <w:r>
        <w:t>Haploxerepts</w:t>
      </w:r>
      <w:proofErr w:type="spellEnd"/>
      <w:r>
        <w:t xml:space="preserve"> (</w:t>
      </w:r>
      <w:proofErr w:type="spellStart"/>
      <w:r>
        <w:t>Inceptisols</w:t>
      </w:r>
      <w:proofErr w:type="spellEnd"/>
      <w:r>
        <w:t xml:space="preserve"> after US Soil Taxonomy) on alluvial terraces </w:t>
      </w:r>
      <w:r w:rsidR="00621DD9">
        <w:fldChar w:fldCharType="begin"/>
      </w:r>
      <w:r w:rsidR="00621DD9">
        <w:instrText xml:space="preserve"> ADDIN EN.CITE &lt;EndNote&gt;&lt;Cite&gt;&lt;Author&gt;CIREN&lt;/Author&gt;&lt;Year&gt;1996&lt;/Year&gt;&lt;RecNum&gt;13&lt;/RecNum&gt;&lt;DisplayText&gt;&lt;style size="10"&gt;[18]&lt;/style&gt;&lt;/DisplayText&gt;&lt;record&gt;&lt;rec-number&gt;13&lt;/rec-number&gt;&lt;foreign-keys&gt;&lt;key app="EN" db-id="92awdsetoxzefievsa9pszafwdxx9ttssdae" timestamp="1600070303"&gt;13&lt;/key&gt;&lt;/foreign-keys&gt;&lt;ref-type name="Book"&gt;6&lt;/ref-type&gt;&lt;contributors&gt;&lt;authors&gt;&lt;author&gt;CIREN&lt;/author&gt;&lt;/authors&gt;&lt;/contributors&gt;&lt;titles&gt;&lt;title&gt;Estudio agrológico VI Región : descripción de suelos materiales y símbolos. (Pub. CIREN N°114)&lt;/title&gt;&lt;/titles&gt;&lt;pages&gt;570&lt;/pages&gt;&lt;dates&gt;&lt;year&gt;1996&lt;/year&gt;&lt;/dates&gt;&lt;pub-location&gt;Santiago, Chile&lt;/pub-location&gt;&lt;publisher&gt;Centro de Información de Recursos Naturales&lt;/publisher&gt;&lt;urls&gt;&lt;/urls&gt;&lt;/record&gt;&lt;/Cite&gt;&lt;/EndNote&gt;</w:instrText>
      </w:r>
      <w:r w:rsidR="00621DD9">
        <w:fldChar w:fldCharType="separate"/>
      </w:r>
      <w:r w:rsidR="00621DD9">
        <w:rPr>
          <w:noProof/>
        </w:rPr>
        <w:t>[18]</w:t>
      </w:r>
      <w:r w:rsidR="00621DD9">
        <w:fldChar w:fldCharType="end"/>
      </w:r>
      <w:r>
        <w:t xml:space="preserve"> with textural classes varying from mainly loam at the surface to sand at 30 cm depth. Topsoil (0</w:t>
      </w:r>
      <w:ins w:id="82" w:author="Nicolás Riveras Muñoz" w:date="2022-09-14T21:09:00Z">
        <w:r w:rsidR="0026631B" w:rsidRPr="00461AD2">
          <w:t xml:space="preserve"> – </w:t>
        </w:r>
      </w:ins>
      <w:del w:id="83" w:author="Nicolás Riveras Muñoz" w:date="2022-09-14T21:09:00Z">
        <w:r w:rsidDel="0026631B">
          <w:delText xml:space="preserve"> - </w:delText>
        </w:r>
      </w:del>
      <w:r>
        <w:t xml:space="preserve">15 cm) is </w:t>
      </w:r>
      <w:r w:rsidR="006C78B2">
        <w:t>characterized</w:t>
      </w:r>
      <w:r>
        <w:t xml:space="preserve"> by neutral soil pH (</w:t>
      </w:r>
      <w:r w:rsidR="006C78B2" w:rsidRPr="006C78B2">
        <w:rPr>
          <w:i/>
          <w:iCs/>
        </w:rPr>
        <w:t>i.e.</w:t>
      </w:r>
      <w:r>
        <w:t xml:space="preserve"> 6.93), low OM content (OM = 1.47%), non-saline (EC = 1.59 </w:t>
      </w:r>
      <w:proofErr w:type="spellStart"/>
      <w:r>
        <w:t>dS</w:t>
      </w:r>
      <w:proofErr w:type="spellEnd"/>
      <w:r>
        <w:t xml:space="preserve"> m</w:t>
      </w:r>
      <w:r w:rsidRPr="006C78B2">
        <w:rPr>
          <w:vertAlign w:val="superscript"/>
        </w:rPr>
        <w:t>-1</w:t>
      </w:r>
      <w:r>
        <w:t xml:space="preserve">) and low cation exchange capacity (CEC = 9.65 </w:t>
      </w:r>
      <w:proofErr w:type="spellStart"/>
      <w:r>
        <w:t>cmol</w:t>
      </w:r>
      <w:proofErr w:type="spellEnd"/>
      <w:r w:rsidRPr="006C78B2">
        <w:rPr>
          <w:vertAlign w:val="subscript"/>
        </w:rPr>
        <w:t>(+)</w:t>
      </w:r>
      <w:r>
        <w:t xml:space="preserve"> kg</w:t>
      </w:r>
      <w:r w:rsidRPr="006C78B2">
        <w:rPr>
          <w:vertAlign w:val="superscript"/>
        </w:rPr>
        <w:t>-1</w:t>
      </w:r>
      <w:r>
        <w:t xml:space="preserve">) </w:t>
      </w:r>
      <w:r w:rsidR="006C78B2">
        <w:t>according</w:t>
      </w:r>
      <w:r>
        <w:t xml:space="preserve"> to </w:t>
      </w:r>
      <w:r w:rsidR="00621DD9">
        <w:fldChar w:fldCharType="begin"/>
      </w:r>
      <w:r w:rsidR="00621DD9">
        <w:instrText xml:space="preserve"> ADDIN EN.CITE &lt;EndNote&gt;&lt;Cite AuthorYear="1"&gt;&lt;Author&gt;Salazar&lt;/Author&gt;&lt;Year&gt;2014&lt;/Year&gt;&lt;RecNum&gt;81&lt;/RecNum&gt;&lt;DisplayText&gt;&lt;style size="10"&gt;Salazar&lt;/style&gt;&lt;style face="italic" size="10"&gt;, et al.&lt;/style&gt;&lt;style size="10"&gt; [19]&lt;/style&gt;&lt;/DisplayText&gt;&lt;record&gt;&lt;rec-number&gt;81&lt;/rec-number&gt;&lt;foreign-keys&gt;&lt;key app="EN" db-id="92awdsetoxzefievsa9pszafwdxx9ttssdae" timestamp="1600330350"&gt;81&lt;/key&gt;&lt;/foreign-keys&gt;&lt;ref-type name="Journal Article"&gt;17&lt;/ref-type&gt;&lt;contributors&gt;&lt;authors&gt;&lt;author&gt;Salazar, O.&lt;/author&gt;&lt;author&gt;Vargas, J.&lt;/author&gt;&lt;author&gt;Najera, F.&lt;/author&gt;&lt;author&gt;Seguel, O.&lt;/author&gt;&lt;author&gt;Casanova, M.&lt;/author&gt;&lt;/authors&gt;&lt;/contributors&gt;&lt;auth-address&gt;Univ Chile, Fac Ciencias Agronom, Dept Ingn &amp;amp; Suelos, Santiago, Chile&lt;/auth-address&gt;&lt;titles&gt;&lt;title&gt;Monitoring of nitrate leaching during flush flooding events in a coarse-textured floodplain soil&lt;/title&gt;&lt;secondary-title&gt;Agricultural Water Management&lt;/secondary-title&gt;&lt;alt-title&gt;Agr Water Manage&lt;/alt-title&gt;&lt;/titles&gt;&lt;periodical&gt;&lt;full-title&gt;Agricultural Water Management&lt;/full-title&gt;&lt;/periodical&gt;&lt;pages&gt;218-227&lt;/pages&gt;&lt;volume&gt;146&lt;/volume&gt;&lt;keywords&gt;&lt;keyword&gt;nonpoint source pollution&lt;/keyword&gt;&lt;keyword&gt;sampling methods&lt;/keyword&gt;&lt;keyword&gt;saturated hydraulic conductivity&lt;/keyword&gt;&lt;keyword&gt;water quality&lt;/keyword&gt;&lt;keyword&gt;spatial variability&lt;/keyword&gt;&lt;keyword&gt;mineral nitrogen&lt;/keyword&gt;&lt;keyword&gt;cover crops&lt;/keyword&gt;&lt;keyword&gt;groundwater&lt;/keyword&gt;&lt;keyword&gt;irrigation&lt;/keyword&gt;&lt;keyword&gt;drainage&lt;/keyword&gt;&lt;keyword&gt;systems&lt;/keyword&gt;&lt;keyword&gt;zone&lt;/keyword&gt;&lt;keyword&gt;management&lt;/keyword&gt;&lt;keyword&gt;retention&lt;/keyword&gt;&lt;/keywords&gt;&lt;dates&gt;&lt;year&gt;2014&lt;/year&gt;&lt;pub-dates&gt;&lt;date&gt;Dec&lt;/date&gt;&lt;/pub-dates&gt;&lt;/dates&gt;&lt;isbn&gt;0378-3774&lt;/isbn&gt;&lt;accession-num&gt;WOS:000345815000021&lt;/accession-num&gt;&lt;urls&gt;&lt;related-urls&gt;&lt;url&gt;&amp;lt;Go to ISI&amp;gt;://WOS:000345815000021&lt;/url&gt;&lt;/related-urls&gt;&lt;/urls&gt;&lt;electronic-resource-num&gt;10.1016/j.agwat.2014.08.014&lt;/electronic-resource-num&gt;&lt;language&gt;English&lt;/language&gt;&lt;/record&gt;&lt;/Cite&gt;&lt;/EndNote&gt;</w:instrText>
      </w:r>
      <w:r w:rsidR="00621DD9">
        <w:fldChar w:fldCharType="separate"/>
      </w:r>
      <w:r w:rsidR="00621DD9">
        <w:rPr>
          <w:noProof/>
        </w:rPr>
        <w:t>Salazar</w:t>
      </w:r>
      <w:r w:rsidR="00621DD9" w:rsidRPr="00621DD9">
        <w:rPr>
          <w:i/>
          <w:noProof/>
        </w:rPr>
        <w:t>, et al.</w:t>
      </w:r>
      <w:r w:rsidR="00621DD9">
        <w:rPr>
          <w:noProof/>
        </w:rPr>
        <w:t xml:space="preserve"> [19]</w:t>
      </w:r>
      <w:r w:rsidR="00621DD9">
        <w:fldChar w:fldCharType="end"/>
      </w:r>
      <w:r>
        <w:t xml:space="preserve">. </w:t>
      </w:r>
      <w:del w:id="84" w:author="Nicolás Riveras Muñoz" w:date="2022-09-14T20:37:00Z">
        <w:r w:rsidDel="00973432">
          <w:delText>At the study site, long-term tillage and maize monoculture has been carried out (&gt; 15 y</w:delText>
        </w:r>
        <w:r w:rsidR="006C78B2" w:rsidDel="00973432">
          <w:delText>ear</w:delText>
        </w:r>
        <w:r w:rsidDel="00973432">
          <w:delText>)</w:delText>
        </w:r>
      </w:del>
      <w:del w:id="85" w:author="Nicolás Riveras Muñoz" w:date="2022-09-14T18:28:00Z">
        <w:r w:rsidDel="00497575">
          <w:delText xml:space="preserve">, </w:delText>
        </w:r>
        <w:r w:rsidRPr="00FB1995" w:rsidDel="00497575">
          <w:rPr>
            <w:highlight w:val="yellow"/>
            <w:rPrChange w:id="86" w:author="Nicolás Riveras Muñoz" w:date="2022-09-14T18:18:00Z">
              <w:rPr/>
            </w:rPrChange>
          </w:rPr>
          <w:delText>when maize is cultivated between the months of September and March, while the rest of the year the soil is fallow.</w:delText>
        </w:r>
      </w:del>
      <w:del w:id="87" w:author="Nicolás Riveras Muñoz" w:date="2022-09-14T20:37:00Z">
        <w:r w:rsidR="00621DD9" w:rsidDel="00973432">
          <w:fldChar w:fldCharType="begin"/>
        </w:r>
        <w:r w:rsidR="00621DD9" w:rsidDel="00973432">
          <w:delInstrText xml:space="preserve"> ADDIN EN.CITE &lt;EndNote&gt;&lt;Cite&gt;&lt;Author&gt;Salazar&lt;/Author&gt;&lt;Year&gt;2014&lt;/Year&gt;&lt;RecNum&gt;301&lt;/RecNum&gt;&lt;DisplayText&gt;&lt;style size="10"&gt;[20]&lt;/style&gt;&lt;/DisplayText&gt;&lt;record&gt;&lt;rec-number&gt;301&lt;/rec-number&gt;&lt;foreign-keys&gt;&lt;key app="EN" db-id="92awdsetoxzefievsa9pszafwdxx9ttssdae" timestamp="1663172831"&gt;301&lt;/key&gt;&lt;/foreign-keys&gt;&lt;ref-type name="Journal Article"&gt;17&lt;/ref-type&gt;&lt;contributors&gt;&lt;authors&gt;&lt;author&gt;Salazar, Osvaldo&lt;/author&gt;&lt;author&gt;Vargas, Juan&lt;/author&gt;&lt;author&gt;Nájera, Francisco&lt;/author&gt;&lt;author&gt;Seguel, Oscar&lt;/author&gt;&lt;author&gt;Casanova, Manuel&lt;/author&gt;&lt;/authors&gt;&lt;/contributors&gt;&lt;titles&gt;&lt;title&gt;Monitoring of nitrate leaching during flush flooding events in a coarse-textured floodplain soil&lt;/title&gt;&lt;secondary-title&gt;Agricultural Water Management&lt;/secondary-title&gt;&lt;/titles&gt;&lt;periodical&gt;&lt;full-title&gt;Agricultural Water Management&lt;/full-title&gt;&lt;/periodical&gt;&lt;pages&gt;218-227&lt;/pages&gt;&lt;volume&gt;146&lt;/volume&gt;&lt;keywords&gt;&lt;keyword&gt;Nonpoint source pollution&lt;/keyword&gt;&lt;keyword&gt;Sampling methods&lt;/keyword&gt;&lt;keyword&gt;Saturated hydraulic conductivity&lt;/keyword&gt;&lt;keyword&gt;Water quality&lt;/keyword&gt;&lt;/keywords&gt;&lt;dates&gt;&lt;year&gt;2014&lt;/year&gt;&lt;pub-dates&gt;&lt;date&gt;2014/12/01/&lt;/date&gt;&lt;/pub-dates&gt;&lt;/dates&gt;&lt;isbn&gt;0378-3774&lt;/isbn&gt;&lt;urls&gt;&lt;related-urls&gt;&lt;url&gt;https://www.sciencedirect.com/science/article/pii/S0378377414002534&lt;/url&gt;&lt;/related-urls&gt;&lt;/urls&gt;&lt;electronic-resource-num&gt;https://doi.org/10.1016/j.agwat.2014.08.014&lt;/electronic-resource-num&gt;&lt;/record&gt;&lt;/Cite&gt;&lt;/EndNote&gt;</w:delInstrText>
        </w:r>
        <w:r w:rsidR="00621DD9" w:rsidDel="00973432">
          <w:fldChar w:fldCharType="separate"/>
        </w:r>
        <w:r w:rsidR="00621DD9" w:rsidDel="00973432">
          <w:rPr>
            <w:noProof/>
          </w:rPr>
          <w:delText>[20]</w:delText>
        </w:r>
        <w:r w:rsidR="00621DD9" w:rsidDel="00973432">
          <w:fldChar w:fldCharType="end"/>
        </w:r>
      </w:del>
    </w:p>
    <w:p w14:paraId="285287A7" w14:textId="63A0CD32" w:rsidR="00196BC7" w:rsidRDefault="005F11A1" w:rsidP="0064549B">
      <w:pPr>
        <w:pStyle w:val="MDPI31text"/>
        <w:jc w:val="center"/>
      </w:pPr>
      <w:r w:rsidRPr="00A92BD0">
        <w:rPr>
          <w:noProof/>
          <w:lang w:val="de-DE"/>
        </w:rPr>
        <w:drawing>
          <wp:inline distT="0" distB="0" distL="0" distR="0" wp14:anchorId="54411D5F" wp14:editId="42A7FE2E">
            <wp:extent cx="4662386" cy="25596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4662386" cy="2559603"/>
                    </a:xfrm>
                    <a:prstGeom prst="rect">
                      <a:avLst/>
                    </a:prstGeom>
                    <a:noFill/>
                    <a:ln>
                      <a:noFill/>
                    </a:ln>
                  </pic:spPr>
                </pic:pic>
              </a:graphicData>
            </a:graphic>
          </wp:inline>
        </w:drawing>
      </w:r>
    </w:p>
    <w:p w14:paraId="712C3C67" w14:textId="1559B29F" w:rsidR="00A4754D" w:rsidRPr="00435897" w:rsidRDefault="00A4754D" w:rsidP="00A4754D">
      <w:pPr>
        <w:pStyle w:val="MDPI51figurecaption"/>
        <w:rPr>
          <w:b/>
        </w:rPr>
      </w:pPr>
      <w:bookmarkStart w:id="88" w:name="_Ref112254181"/>
      <w:r w:rsidRPr="00435897">
        <w:rPr>
          <w:b/>
        </w:rPr>
        <w:t xml:space="preserve">Figure </w:t>
      </w:r>
      <w:r w:rsidRPr="00435897">
        <w:rPr>
          <w:b/>
        </w:rPr>
        <w:fldChar w:fldCharType="begin"/>
      </w:r>
      <w:r w:rsidRPr="00435897">
        <w:rPr>
          <w:b/>
        </w:rPr>
        <w:instrText xml:space="preserve"> SEQ Figure \* ARABIC </w:instrText>
      </w:r>
      <w:r w:rsidRPr="00435897">
        <w:rPr>
          <w:b/>
        </w:rPr>
        <w:fldChar w:fldCharType="separate"/>
      </w:r>
      <w:r w:rsidR="00CC5A61">
        <w:rPr>
          <w:b/>
          <w:noProof/>
        </w:rPr>
        <w:t>1</w:t>
      </w:r>
      <w:r w:rsidRPr="00435897">
        <w:rPr>
          <w:b/>
        </w:rPr>
        <w:fldChar w:fldCharType="end"/>
      </w:r>
      <w:bookmarkEnd w:id="88"/>
      <w:r w:rsidRPr="00461AD2">
        <w:rPr>
          <w:b/>
        </w:rPr>
        <w:t xml:space="preserve">. </w:t>
      </w:r>
      <w:r w:rsidRPr="005F11A1">
        <w:rPr>
          <w:bCs/>
        </w:rPr>
        <w:t>Location map of San Luis (277399 E- 6192699 S), experimental site (Google Earth, datum WSG 1984).</w:t>
      </w:r>
    </w:p>
    <w:p w14:paraId="64550605" w14:textId="34F0ADEA" w:rsidR="00196BC7" w:rsidRDefault="00196BC7" w:rsidP="00196BC7">
      <w:pPr>
        <w:pStyle w:val="MDPI31text"/>
      </w:pPr>
      <w:r>
        <w:t xml:space="preserve">The Commune of Pichidegua is under a semi-arid Mediterranean climate. It has an average annual air temperature of 14.6°C, a monthly maximum of 26.3°C in the month of January and a monthly minimum of 6.1°C in August. Precipitations are concentrated from May to October and </w:t>
      </w:r>
      <w:r w:rsidR="006C78B2">
        <w:t>average about</w:t>
      </w:r>
      <w:r>
        <w:t xml:space="preserve"> 550 mm</w:t>
      </w:r>
      <w:r w:rsidR="006C78B2">
        <w:t xml:space="preserve"> year</w:t>
      </w:r>
      <w:r w:rsidR="006C78B2" w:rsidRPr="006C78B2">
        <w:rPr>
          <w:vertAlign w:val="superscript"/>
        </w:rPr>
        <w:t>-1</w:t>
      </w:r>
      <w:r>
        <w:t>, with a potential evapotranspiration of 940 mm year</w:t>
      </w:r>
      <w:r w:rsidRPr="006C78B2">
        <w:rPr>
          <w:vertAlign w:val="superscript"/>
        </w:rPr>
        <w:t>-1</w:t>
      </w:r>
      <w:r>
        <w:t xml:space="preserve"> </w:t>
      </w:r>
      <w:r w:rsidR="00621DD9">
        <w:fldChar w:fldCharType="begin"/>
      </w:r>
      <w:r w:rsidR="009901A4">
        <w:instrText xml:space="preserve"> ADDIN EN.CITE &lt;EndNote&gt;&lt;Cite&gt;&lt;Author&gt;Uribe&lt;/Author&gt;&lt;Year&gt;2012&lt;/Year&gt;&lt;RecNum&gt;68&lt;/RecNum&gt;&lt;DisplayText&gt;&lt;style size="10"&gt;[20]&lt;/style&gt;&lt;/DisplayText&gt;&lt;record&gt;&lt;rec-number&gt;68&lt;/rec-number&gt;&lt;foreign-keys&gt;&lt;key app="EN" db-id="92awdsetoxzefievsa9pszafwdxx9ttssdae" timestamp="1600087444"&gt;68&lt;/key&gt;&lt;/foreign-keys&gt;&lt;ref-type name="Book"&gt;6&lt;/ref-type&gt;&lt;contributors&gt;&lt;authors&gt;&lt;author&gt;Uribe, Juan&lt;/author&gt;&lt;author&gt;Cabrera, Rodrigo&lt;/author&gt;&lt;author&gt;de la Fuente, Andrés&lt;/author&gt;&lt;author&gt;Paneque, M.&lt;/author&gt;&lt;/authors&gt;&lt;/contributors&gt;&lt;titles&gt;&lt;title&gt;Atlas Bioclimático de Chile&lt;/title&gt;&lt;/titles&gt;&lt;dates&gt;&lt;year&gt;2012&lt;/year&gt;&lt;/dates&gt;&lt;isbn&gt;978-956-19--0774-4&lt;/isbn&gt;&lt;urls&gt;&lt;/urls&gt;&lt;/record&gt;&lt;/Cite&gt;&lt;/EndNote&gt;</w:instrText>
      </w:r>
      <w:r w:rsidR="00621DD9">
        <w:fldChar w:fldCharType="separate"/>
      </w:r>
      <w:r w:rsidR="009901A4">
        <w:rPr>
          <w:noProof/>
        </w:rPr>
        <w:t>[20]</w:t>
      </w:r>
      <w:r w:rsidR="00621DD9">
        <w:fldChar w:fldCharType="end"/>
      </w:r>
      <w:r>
        <w:t>.</w:t>
      </w:r>
    </w:p>
    <w:p w14:paraId="13DC9B6E" w14:textId="472B7BF1" w:rsidR="00973432" w:rsidRDefault="00973432" w:rsidP="00196BC7">
      <w:pPr>
        <w:pStyle w:val="MDPI31text"/>
        <w:rPr>
          <w:ins w:id="89" w:author="Nicolás Riveras Muñoz" w:date="2022-09-14T20:38:00Z"/>
        </w:rPr>
      </w:pPr>
      <w:ins w:id="90" w:author="Nicolás Riveras Muñoz" w:date="2022-09-14T20:39:00Z">
        <w:r>
          <w:t>At the study site, long-term tillage and maize monoculture has been carried out (&gt; 15 year). The soil is prepared using a disc plough in September and maize is sown in October and harvested in early April/May. During the growing season, 470 kg N ha</w:t>
        </w:r>
        <w:r w:rsidRPr="0092422F">
          <w:rPr>
            <w:vertAlign w:val="superscript"/>
          </w:rPr>
          <w:t>−1</w:t>
        </w:r>
        <w:r>
          <w:t xml:space="preserve"> were applied as urea and compound fertilizer (N–P</w:t>
        </w:r>
        <w:r w:rsidRPr="0092422F">
          <w:rPr>
            <w:vertAlign w:val="subscript"/>
          </w:rPr>
          <w:t>2</w:t>
        </w:r>
        <w:r>
          <w:t>O</w:t>
        </w:r>
        <w:r w:rsidRPr="0092422F">
          <w:rPr>
            <w:vertAlign w:val="subscript"/>
          </w:rPr>
          <w:t>5</w:t>
        </w:r>
        <w:r>
          <w:t>–K</w:t>
        </w:r>
        <w:r w:rsidRPr="0092422F">
          <w:rPr>
            <w:vertAlign w:val="subscript"/>
          </w:rPr>
          <w:t>2</w:t>
        </w:r>
        <w:r>
          <w:t>O: 25–10–10), and a N balance estimated 200 kg N ha</w:t>
        </w:r>
        <w:r w:rsidRPr="0092422F">
          <w:rPr>
            <w:vertAlign w:val="superscript"/>
          </w:rPr>
          <w:t>−1</w:t>
        </w:r>
        <w:r>
          <w:t xml:space="preserve"> surplus were available for nitrate leaching </w:t>
        </w:r>
        <w:r>
          <w:fldChar w:fldCharType="begin"/>
        </w:r>
      </w:ins>
      <w:r w:rsidR="009901A4">
        <w:instrText xml:space="preserve"> ADDIN EN.CITE &lt;EndNote&gt;&lt;Cite&gt;&lt;Author&gt;Salazar&lt;/Author&gt;&lt;Year&gt;2014&lt;/Year&gt;&lt;RecNum&gt;301&lt;/RecNum&gt;&lt;DisplayText&gt;&lt;style size="10"&gt;[21]&lt;/style&gt;&lt;/DisplayText&gt;&lt;record&gt;&lt;rec-number&gt;301&lt;/rec-number&gt;&lt;foreign-keys&gt;&lt;key app="EN" db-id="92awdsetoxzefievsa9pszafwdxx9ttssdae" timestamp="1663172831"&gt;301&lt;/key&gt;&lt;/foreign-keys&gt;&lt;ref-type name="Journal Article"&gt;17&lt;/ref-type&gt;&lt;contributors&gt;&lt;authors&gt;&lt;author&gt;Salazar, Osvaldo&lt;/author&gt;&lt;author&gt;Vargas, Juan&lt;/author&gt;&lt;author&gt;Nájera, Francisco&lt;/author&gt;&lt;author&gt;Seguel, Oscar&lt;/author&gt;&lt;author&gt;Casanova, Manuel&lt;/author&gt;&lt;/authors&gt;&lt;/contributors&gt;&lt;titles&gt;&lt;title&gt;Monitoring of nitrate leaching during flush flooding events in a coarse-textured floodplain soil&lt;/title&gt;&lt;secondary-title&gt;Agricultural Water Management&lt;/secondary-title&gt;&lt;/titles&gt;&lt;periodical&gt;&lt;full-title&gt;Agricultural Water Management&lt;/full-title&gt;&lt;/periodical&gt;&lt;pages&gt;218-227&lt;/pages&gt;&lt;volume&gt;146&lt;/volume&gt;&lt;keywords&gt;&lt;keyword&gt;Nonpoint source pollution&lt;/keyword&gt;&lt;keyword&gt;Sampling methods&lt;/keyword&gt;&lt;keyword&gt;Saturated hydraulic conductivity&lt;/keyword&gt;&lt;keyword&gt;Water quality&lt;/keyword&gt;&lt;/keywords&gt;&lt;dates&gt;&lt;year&gt;2014&lt;/year&gt;&lt;pub-dates&gt;&lt;date&gt;2014/12/01/&lt;/date&gt;&lt;/pub-dates&gt;&lt;/dates&gt;&lt;isbn&gt;0378-3774&lt;/isbn&gt;&lt;urls&gt;&lt;related-urls&gt;&lt;url&gt;https://www.sciencedirect.com/science/article/pii/S0378377414002534&lt;/url&gt;&lt;/related-urls&gt;&lt;/urls&gt;&lt;electronic-resource-num&gt;https://doi.org/10.1016/j.agwat.2014.08.014&lt;/electronic-resource-num&gt;&lt;/record&gt;&lt;/Cite&gt;&lt;/EndNote&gt;</w:instrText>
      </w:r>
      <w:ins w:id="91" w:author="Nicolás Riveras Muñoz" w:date="2022-09-14T20:39:00Z">
        <w:r>
          <w:fldChar w:fldCharType="separate"/>
        </w:r>
      </w:ins>
      <w:r w:rsidR="009901A4">
        <w:rPr>
          <w:noProof/>
        </w:rPr>
        <w:t>[21]</w:t>
      </w:r>
      <w:ins w:id="92" w:author="Nicolás Riveras Muñoz" w:date="2022-09-14T20:39:00Z">
        <w:r>
          <w:fldChar w:fldCharType="end"/>
        </w:r>
        <w:r>
          <w:t>.</w:t>
        </w:r>
      </w:ins>
      <w:ins w:id="93" w:author="Nicolás Riveras Muñoz" w:date="2022-09-14T20:40:00Z">
        <w:r>
          <w:t xml:space="preserve"> </w:t>
        </w:r>
      </w:ins>
      <w:del w:id="94" w:author="Nicolás Riveras Muñoz" w:date="2022-09-14T20:36:00Z">
        <w:r w:rsidR="00FF11D9" w:rsidRPr="00FF11D9" w:rsidDel="00394A8F">
          <w:delText xml:space="preserve">Corn </w:delText>
        </w:r>
      </w:del>
      <w:ins w:id="95" w:author="Nicolás Riveras Muñoz" w:date="2022-09-14T20:36:00Z">
        <w:r w:rsidR="00394A8F">
          <w:t>Maize</w:t>
        </w:r>
        <w:r w:rsidR="00394A8F" w:rsidRPr="00FF11D9">
          <w:t xml:space="preserve"> </w:t>
        </w:r>
      </w:ins>
      <w:r w:rsidR="00FF11D9" w:rsidRPr="00FF11D9">
        <w:t xml:space="preserve">production is done under furrow irrigation with </w:t>
      </w:r>
      <w:del w:id="96" w:author="Nicolás Riveras Muñoz" w:date="2022-09-14T20:38:00Z">
        <w:r w:rsidR="00FF11D9" w:rsidRPr="00FF11D9" w:rsidDel="00973432">
          <w:delText xml:space="preserve">traditional </w:delText>
        </w:r>
      </w:del>
      <w:ins w:id="97" w:author="Nicolás Riveras Muñoz" w:date="2022-09-14T20:38:00Z">
        <w:r>
          <w:t>conventional</w:t>
        </w:r>
        <w:r w:rsidRPr="00FF11D9">
          <w:t xml:space="preserve"> </w:t>
        </w:r>
      </w:ins>
      <w:r w:rsidR="00FF11D9" w:rsidRPr="00FF11D9">
        <w:t xml:space="preserve">tillage management, </w:t>
      </w:r>
      <w:r w:rsidR="00196BC7">
        <w:t xml:space="preserve">as described by and </w:t>
      </w:r>
      <w:r w:rsidR="00621DD9">
        <w:fldChar w:fldCharType="begin"/>
      </w:r>
      <w:r>
        <w:instrText xml:space="preserve"> ADDIN EN.CITE &lt;EndNote&gt;&lt;Cite AuthorYear="1"&gt;&lt;Author&gt;Salazar&lt;/Author&gt;&lt;Year&gt;2017&lt;/Year&gt;&lt;RecNum&gt;83&lt;/RecNum&gt;&lt;DisplayText&gt;&lt;style size="10"&gt;Salazar&lt;/style&gt;&lt;style face="italic" size="10"&gt;, et al.&lt;/style&gt;&lt;style size="10"&gt; [22]&lt;/style&gt;&lt;/DisplayText&gt;&lt;record&gt;&lt;rec-number&gt;83&lt;/rec-number&gt;&lt;foreign-keys&gt;&lt;key app="EN" db-id="92awdsetoxzefievsa9pszafwdxx9ttssdae" timestamp="1600331299"&gt;83&lt;/key&gt;&lt;/foreign-keys&gt;&lt;ref-type name="Journal Article"&gt;17&lt;/ref-type&gt;&lt;contributors&gt;&lt;authors&gt;&lt;author&gt;Salazar, O.&lt;/author&gt;&lt;author&gt;Najera, F.&lt;/author&gt;&lt;author&gt;Tapia, W.&lt;/author&gt;&lt;author&gt;Casanova, M.&lt;/author&gt;&lt;/authors&gt;&lt;/contributors&gt;&lt;auth-address&gt;Univ Chile, Fac Ciencias Agron, Dept Ingn &amp;amp; Suelos, Santiago 1004, Chile&amp;#xD;Univ Chile, Programa Magister Gest &amp;amp; Planificac Ambiental, Santiago 1004, Chile&lt;/auth-address&gt;&lt;titles&gt;&lt;title&gt;Evaluation of the DAISY model for predicting nitrogen leaching in coarse-textured soils cropped with maize in the Mediterranean zone of Chile&lt;/title&gt;&lt;secondary-title&gt;Agricultural Water Management&lt;/secondary-title&gt;&lt;alt-title&gt;Agr Water Manage&lt;/alt-title&gt;&lt;/titles&gt;&lt;periodical&gt;&lt;full-title&gt;Agricultural Water Management&lt;/full-title&gt;&lt;/periodical&gt;&lt;pages&gt;77-86&lt;/pages&gt;&lt;volume&gt;182&lt;/volume&gt;&lt;keywords&gt;&lt;keyword&gt;irrigation system&lt;/keyword&gt;&lt;keyword&gt;modelling&lt;/keyword&gt;&lt;keyword&gt;n leaching&lt;/keyword&gt;&lt;keyword&gt;irrigated maize&lt;/keyword&gt;&lt;keyword&gt;organic-matter&lt;/keyword&gt;&lt;keyword&gt;water-balance&lt;/keyword&gt;&lt;keyword&gt;mineralization&lt;/keyword&gt;&lt;keyword&gt;simulation&lt;/keyword&gt;&lt;keyword&gt;dynamics&lt;/keyword&gt;&lt;keyword&gt;agroecosystems&lt;/keyword&gt;&lt;keyword&gt;cultivation&lt;/keyword&gt;&lt;keyword&gt;calibration&lt;/keyword&gt;&lt;keyword&gt;validation&lt;/keyword&gt;&lt;/keywords&gt;&lt;dates&gt;&lt;year&gt;2017&lt;/year&gt;&lt;pub-dates&gt;&lt;date&gt;Mar 1&lt;/date&gt;&lt;/pub-dates&gt;&lt;/dates&gt;&lt;isbn&gt;0378-3774&lt;/isbn&gt;&lt;accession-num&gt;WOS:000393248200007&lt;/accession-num&gt;&lt;urls&gt;&lt;related-urls&gt;&lt;url&gt;&amp;lt;Go to ISI&amp;gt;://WOS:000393248200007&lt;/url&gt;&lt;/related-urls&gt;&lt;/urls&gt;&lt;electronic-resource-num&gt;10.1016/j.agwat.2016.12.005&lt;/electronic-resource-num&gt;&lt;language&gt;English&lt;/language&gt;&lt;/record&gt;&lt;/Cite&gt;&lt;/EndNote&gt;</w:instrText>
      </w:r>
      <w:r w:rsidR="00621DD9">
        <w:fldChar w:fldCharType="separate"/>
      </w:r>
      <w:r>
        <w:rPr>
          <w:noProof/>
        </w:rPr>
        <w:t>Salazar</w:t>
      </w:r>
      <w:r w:rsidRPr="00973432">
        <w:rPr>
          <w:i/>
          <w:noProof/>
        </w:rPr>
        <w:t>, et al.</w:t>
      </w:r>
      <w:r>
        <w:rPr>
          <w:noProof/>
        </w:rPr>
        <w:t xml:space="preserve"> [22]</w:t>
      </w:r>
      <w:r w:rsidR="00621DD9">
        <w:fldChar w:fldCharType="end"/>
      </w:r>
      <w:r w:rsidR="00196BC7">
        <w:t xml:space="preserve">. Soil preparation with a disc plough is carried out immediately after the harvest or before planting, with the number of tractor passes varying from 5 to 8 times, using the same routes, </w:t>
      </w:r>
      <w:bookmarkStart w:id="98" w:name="_Hlk114079995"/>
      <w:r w:rsidR="00196BC7">
        <w:t xml:space="preserve">making it possible to identify </w:t>
      </w:r>
      <w:del w:id="99" w:author="Nicolás Riveras Muñoz" w:date="2022-09-14T20:30:00Z">
        <w:r w:rsidR="00196BC7" w:rsidDel="00C45136">
          <w:delText xml:space="preserve">areas where the </w:delText>
        </w:r>
      </w:del>
      <w:ins w:id="100" w:author="Nicolás Riveras Muñoz" w:date="2022-09-14T20:30:00Z">
        <w:r w:rsidR="00C45136" w:rsidRPr="00394A8F">
          <w:rPr>
            <w:rPrChange w:id="101" w:author="Nicolás Riveras Muñoz" w:date="2022-09-14T20:32:00Z">
              <w:rPr>
                <w:rFonts w:ascii="Arial" w:hAnsi="Arial" w:cs="Arial"/>
                <w:color w:val="0A0A0A"/>
                <w:szCs w:val="20"/>
              </w:rPr>
            </w:rPrChange>
          </w:rPr>
          <w:t>places with frequent crossing</w:t>
        </w:r>
        <w:r w:rsidR="00C45136">
          <w:t xml:space="preserve"> of </w:t>
        </w:r>
      </w:ins>
      <w:r w:rsidR="00196BC7">
        <w:t>machinery</w:t>
      </w:r>
      <w:del w:id="102" w:author="Nicolás Riveras Muñoz" w:date="2022-09-14T20:30:00Z">
        <w:r w:rsidR="00196BC7" w:rsidDel="00C45136">
          <w:delText xml:space="preserve"> transited</w:delText>
        </w:r>
      </w:del>
      <w:del w:id="103" w:author="Nicolás Riveras Muñoz" w:date="2022-09-14T20:31:00Z">
        <w:r w:rsidR="00196BC7" w:rsidDel="00394A8F">
          <w:delText>, directly in-the-wheel-track</w:delText>
        </w:r>
      </w:del>
      <w:r w:rsidR="00196BC7">
        <w:t xml:space="preserve"> (</w:t>
      </w:r>
      <w:ins w:id="104" w:author="Nicolás Riveras Muñoz" w:date="2022-09-14T20:48:00Z">
        <w:r w:rsidR="00B12B56">
          <w:t>+</w:t>
        </w:r>
      </w:ins>
      <w:ins w:id="105" w:author="Nicolás Riveras Muñoz" w:date="2022-09-14T20:33:00Z">
        <w:r w:rsidR="00394A8F">
          <w:t>M</w:t>
        </w:r>
      </w:ins>
      <w:del w:id="106" w:author="Nicolás Riveras Muñoz" w:date="2022-09-14T20:31:00Z">
        <w:r w:rsidR="00FF11D9" w:rsidDel="00394A8F">
          <w:delText>I</w:delText>
        </w:r>
        <w:r w:rsidR="00196BC7" w:rsidDel="00394A8F">
          <w:delText>T</w:delText>
        </w:r>
      </w:del>
      <w:r w:rsidR="00196BC7">
        <w:t xml:space="preserve">) and </w:t>
      </w:r>
      <w:ins w:id="107" w:author="Nicolás Riveras Muñoz" w:date="2022-09-14T20:31:00Z">
        <w:r w:rsidR="00C45136" w:rsidRPr="00394A8F">
          <w:rPr>
            <w:rPrChange w:id="108" w:author="Nicolás Riveras Muñoz" w:date="2022-09-14T20:32:00Z">
              <w:rPr>
                <w:rFonts w:ascii="Arial" w:hAnsi="Arial" w:cs="Arial"/>
                <w:color w:val="0A0A0A"/>
                <w:szCs w:val="20"/>
              </w:rPr>
            </w:rPrChange>
          </w:rPr>
          <w:t>places without crossing</w:t>
        </w:r>
      </w:ins>
      <w:del w:id="109" w:author="Nicolás Riveras Muñoz" w:date="2022-09-14T20:31:00Z">
        <w:r w:rsidR="00196BC7" w:rsidDel="00C45136">
          <w:delText>outside-the-wheel-track</w:delText>
        </w:r>
      </w:del>
      <w:r w:rsidR="00196BC7">
        <w:t xml:space="preserve"> </w:t>
      </w:r>
      <w:ins w:id="110" w:author="Nicolás Riveras Muñoz" w:date="2022-09-14T20:42:00Z">
        <w:r w:rsidR="00D07190">
          <w:t xml:space="preserve">of it </w:t>
        </w:r>
      </w:ins>
      <w:r w:rsidR="00196BC7">
        <w:t>(</w:t>
      </w:r>
      <w:ins w:id="111" w:author="Nicolás Riveras Muñoz" w:date="2022-09-14T21:32:00Z">
        <w:r w:rsidR="000763E1">
          <w:t>-</w:t>
        </w:r>
      </w:ins>
      <w:del w:id="112" w:author="Nicolás Riveras Muñoz" w:date="2022-09-14T20:31:00Z">
        <w:r w:rsidR="00196BC7" w:rsidDel="00C45136">
          <w:delText>OT</w:delText>
        </w:r>
      </w:del>
      <w:ins w:id="113" w:author="Nicolás Riveras Muñoz" w:date="2022-09-14T20:33:00Z">
        <w:r w:rsidR="00394A8F">
          <w:t>M</w:t>
        </w:r>
      </w:ins>
      <w:r w:rsidR="00196BC7">
        <w:t xml:space="preserve">). </w:t>
      </w:r>
      <w:bookmarkEnd w:id="98"/>
      <w:ins w:id="114" w:author="Nicolás Riveras Muñoz" w:date="2022-09-14T20:43:00Z">
        <w:r w:rsidR="00D07190">
          <w:t xml:space="preserve">The grain yield in 2012 was 15 Mg </w:t>
        </w:r>
        <w:proofErr w:type="gramStart"/>
        <w:r w:rsidR="00D07190">
          <w:t>ha</w:t>
        </w:r>
        <w:r w:rsidR="00D07190" w:rsidRPr="0092422F">
          <w:rPr>
            <w:vertAlign w:val="superscript"/>
          </w:rPr>
          <w:t>−1</w:t>
        </w:r>
        <w:proofErr w:type="gramEnd"/>
        <w:r w:rsidR="00D07190">
          <w:t>. S</w:t>
        </w:r>
      </w:ins>
      <w:del w:id="115" w:author="Nicolás Riveras Muñoz" w:date="2022-09-14T20:43:00Z">
        <w:r w:rsidR="00196BC7" w:rsidDel="00D07190">
          <w:delText>S</w:delText>
        </w:r>
      </w:del>
      <w:r w:rsidR="00196BC7">
        <w:t>tubble and plant residues from the previous season are consumed by cattle through direct grazing and the remnant is incorporated to the soil.</w:t>
      </w:r>
      <w:ins w:id="116" w:author="Nicolás Riveras Muñoz" w:date="2022-09-14T20:37:00Z">
        <w:r>
          <w:t xml:space="preserve"> </w:t>
        </w:r>
      </w:ins>
    </w:p>
    <w:p w14:paraId="2CD4E208" w14:textId="346978A1" w:rsidR="00196BC7" w:rsidDel="00973432" w:rsidRDefault="00196BC7" w:rsidP="00196BC7">
      <w:pPr>
        <w:pStyle w:val="MDPI31text"/>
        <w:rPr>
          <w:del w:id="117" w:author="Nicolás Riveras Muñoz" w:date="2022-09-14T20:39:00Z"/>
        </w:rPr>
      </w:pPr>
    </w:p>
    <w:p w14:paraId="7DF027A4" w14:textId="77777777" w:rsidR="00196BC7" w:rsidRDefault="00196BC7" w:rsidP="00196BC7">
      <w:pPr>
        <w:pStyle w:val="MDPI22heading2"/>
        <w:spacing w:before="240"/>
      </w:pPr>
      <w:r>
        <w:t>Study Design</w:t>
      </w:r>
    </w:p>
    <w:p w14:paraId="012DBD83" w14:textId="1066EFC3" w:rsidR="00196BC7" w:rsidRDefault="00196BC7" w:rsidP="00196BC7">
      <w:pPr>
        <w:pStyle w:val="MDPI31text"/>
      </w:pPr>
      <w:r>
        <w:t>In November 2013, with the maize crop in the eighth leaf, an initial diagnosis of the state of compaction of the study site was realized. Soil penetration resistance (PR) was measured identifying areas of high and low PR (according to the 0</w:t>
      </w:r>
      <w:ins w:id="118" w:author="Nicolás Riveras Muñoz" w:date="2022-09-14T21:09:00Z">
        <w:r w:rsidR="0026631B" w:rsidRPr="00461AD2">
          <w:t xml:space="preserve"> – </w:t>
        </w:r>
      </w:ins>
      <w:del w:id="119" w:author="Nicolás Riveras Muñoz" w:date="2022-09-14T21:09:00Z">
        <w:r w:rsidDel="0026631B">
          <w:delText>-</w:delText>
        </w:r>
      </w:del>
      <w:r>
        <w:t>5 cm layer). In each zone, four experimental units of 1 m</w:t>
      </w:r>
      <w:r w:rsidRPr="004E7FF4">
        <w:rPr>
          <w:vertAlign w:val="superscript"/>
        </w:rPr>
        <w:t>2</w:t>
      </w:r>
      <w:r>
        <w:t xml:space="preserve"> each were delimited randomly</w:t>
      </w:r>
      <w:ins w:id="120" w:author="Nicolás Riveras Muñoz" w:date="2022-09-15T15:28:00Z">
        <w:r w:rsidR="0017487E">
          <w:t xml:space="preserve"> (n = 8)</w:t>
        </w:r>
      </w:ins>
      <w:r>
        <w:t>.</w:t>
      </w:r>
      <w:r w:rsidR="004E7FF4">
        <w:t xml:space="preserve"> </w:t>
      </w:r>
      <w:ins w:id="121" w:author="Nicolás Riveras Muñoz" w:date="2022-09-14T20:47:00Z">
        <w:r w:rsidR="00B12B56" w:rsidRPr="00B12B56">
          <w:t>Within each experimental unit, the zone related to the passage of machinery was identified, with places of frequent crossing of it (</w:t>
        </w:r>
      </w:ins>
      <w:ins w:id="122" w:author="Nicolás Riveras Muñoz" w:date="2022-09-14T20:48:00Z">
        <w:r w:rsidR="00B12B56">
          <w:t>+</w:t>
        </w:r>
      </w:ins>
      <w:ins w:id="123" w:author="Nicolás Riveras Muñoz" w:date="2022-09-14T20:47:00Z">
        <w:r w:rsidR="00B12B56" w:rsidRPr="00B12B56">
          <w:t>M) and places with no crossing of machinery (</w:t>
        </w:r>
      </w:ins>
      <w:ins w:id="124" w:author="Nicolás Riveras Muñoz" w:date="2022-09-14T20:48:00Z">
        <w:r w:rsidR="00B12B56">
          <w:t>-</w:t>
        </w:r>
      </w:ins>
      <w:ins w:id="125" w:author="Nicolás Riveras Muñoz" w:date="2022-09-14T20:47:00Z">
        <w:r w:rsidR="00B12B56" w:rsidRPr="00B12B56">
          <w:t>M)</w:t>
        </w:r>
      </w:ins>
      <w:del w:id="126" w:author="Nicolás Riveras Muñoz" w:date="2022-09-14T20:47:00Z">
        <w:r w:rsidDel="00B12B56">
          <w:delText xml:space="preserve">Within each experimental unit, the area relative to the passage of machinery was identified, </w:delText>
        </w:r>
      </w:del>
      <w:del w:id="127" w:author="Nicolás Riveras Muñoz" w:date="2022-09-14T20:44:00Z">
        <w:r w:rsidDel="00D07190">
          <w:delText>designating the in-the-wheel-track (</w:delText>
        </w:r>
        <w:r w:rsidR="004E7FF4" w:rsidDel="00D07190">
          <w:delText>I</w:delText>
        </w:r>
        <w:r w:rsidDel="00D07190">
          <w:delText xml:space="preserve">T) and outside-the-wheel-track (OT) </w:delText>
        </w:r>
      </w:del>
      <w:del w:id="128" w:author="Nicolás Riveras Muñoz" w:date="2022-09-14T20:47:00Z">
        <w:r w:rsidDel="00B12B56">
          <w:delText>treatments</w:delText>
        </w:r>
      </w:del>
      <w:r>
        <w:t xml:space="preserve">. Moreover, due to repeated handling over several seasons, based on visual characteristics and mechanical resistance, it was possible to identify the limit of the plow layer (approximately 30 cm), using </w:t>
      </w:r>
      <w:r w:rsidR="004E7FF4">
        <w:t>these criteria</w:t>
      </w:r>
      <w:r>
        <w:t xml:space="preserve"> to separate in topsoil and subsoil layers. From the combination of the tire tracks of the machinery and the limit of the arable layer, </w:t>
      </w:r>
      <w:r w:rsidR="004E7FF4">
        <w:t>four</w:t>
      </w:r>
      <w:r>
        <w:t xml:space="preserve"> treatments were established: T1: </w:t>
      </w:r>
      <w:ins w:id="129" w:author="Nicolás Riveras Muñoz" w:date="2022-09-14T20:48:00Z">
        <w:r w:rsidR="00B12B56">
          <w:t>-M</w:t>
        </w:r>
      </w:ins>
      <w:ins w:id="130" w:author="Nicolás Riveras Muñoz" w:date="2022-09-14T21:10:00Z">
        <w:r w:rsidR="0026631B" w:rsidRPr="00461AD2">
          <w:t xml:space="preserve"> – </w:t>
        </w:r>
      </w:ins>
      <w:del w:id="131" w:author="Nicolás Riveras Muñoz" w:date="2022-09-14T20:47:00Z">
        <w:r w:rsidDel="00B12B56">
          <w:delText>OT-</w:delText>
        </w:r>
      </w:del>
      <w:ins w:id="132" w:author="Nicolás Riveras Muñoz" w:date="2022-09-17T07:10:00Z">
        <w:r w:rsidR="00D5096E">
          <w:t>t</w:t>
        </w:r>
      </w:ins>
      <w:del w:id="133" w:author="Nicolás Riveras Muñoz" w:date="2022-09-17T07:10:00Z">
        <w:r w:rsidDel="00D5096E">
          <w:delText>T</w:delText>
        </w:r>
      </w:del>
      <w:r>
        <w:t xml:space="preserve">opsoil; T2: </w:t>
      </w:r>
      <w:ins w:id="134" w:author="Nicolás Riveras Muñoz" w:date="2022-09-14T20:48:00Z">
        <w:r w:rsidR="00B12B56">
          <w:t>-M</w:t>
        </w:r>
      </w:ins>
      <w:ins w:id="135" w:author="Nicolás Riveras Muñoz" w:date="2022-09-14T21:10:00Z">
        <w:r w:rsidR="0026631B" w:rsidRPr="00461AD2">
          <w:t xml:space="preserve"> – </w:t>
        </w:r>
      </w:ins>
      <w:del w:id="136" w:author="Nicolás Riveras Muñoz" w:date="2022-09-14T20:48:00Z">
        <w:r w:rsidDel="00B12B56">
          <w:delText>OT</w:delText>
        </w:r>
      </w:del>
      <w:del w:id="137" w:author="Nicolás Riveras Muñoz" w:date="2022-09-14T21:10:00Z">
        <w:r w:rsidDel="0026631B">
          <w:delText>-</w:delText>
        </w:r>
      </w:del>
      <w:ins w:id="138" w:author="Nicolás Riveras Muñoz" w:date="2022-09-17T07:10:00Z">
        <w:r w:rsidR="00D5096E">
          <w:t>s</w:t>
        </w:r>
      </w:ins>
      <w:del w:id="139" w:author="Nicolás Riveras Muñoz" w:date="2022-09-17T07:10:00Z">
        <w:r w:rsidDel="00D5096E">
          <w:delText>S</w:delText>
        </w:r>
      </w:del>
      <w:r>
        <w:t xml:space="preserve">ubsoil; T3: </w:t>
      </w:r>
      <w:ins w:id="140" w:author="Nicolás Riveras Muñoz" w:date="2022-09-14T20:48:00Z">
        <w:r w:rsidR="00B12B56">
          <w:t>+M</w:t>
        </w:r>
      </w:ins>
      <w:ins w:id="141" w:author="Nicolás Riveras Muñoz" w:date="2022-09-14T21:10:00Z">
        <w:r w:rsidR="0026631B" w:rsidRPr="00461AD2">
          <w:t xml:space="preserve"> – </w:t>
        </w:r>
      </w:ins>
      <w:del w:id="142" w:author="Nicolás Riveras Muñoz" w:date="2022-09-14T20:48:00Z">
        <w:r w:rsidR="004E7FF4" w:rsidDel="00B12B56">
          <w:delText>I</w:delText>
        </w:r>
        <w:r w:rsidDel="00B12B56">
          <w:delText>T</w:delText>
        </w:r>
      </w:del>
      <w:del w:id="143" w:author="Nicolás Riveras Muñoz" w:date="2022-09-14T21:10:00Z">
        <w:r w:rsidDel="0026631B">
          <w:delText>-</w:delText>
        </w:r>
      </w:del>
      <w:ins w:id="144" w:author="Nicolás Riveras Muñoz" w:date="2022-09-17T07:10:00Z">
        <w:r w:rsidR="00D5096E">
          <w:t>t</w:t>
        </w:r>
      </w:ins>
      <w:del w:id="145" w:author="Nicolás Riveras Muñoz" w:date="2022-09-17T07:10:00Z">
        <w:r w:rsidDel="00D5096E">
          <w:delText>T</w:delText>
        </w:r>
      </w:del>
      <w:r>
        <w:t xml:space="preserve">opsoil; T4: </w:t>
      </w:r>
      <w:ins w:id="146" w:author="Nicolás Riveras Muñoz" w:date="2022-09-14T20:48:00Z">
        <w:r w:rsidR="00B12B56">
          <w:t>+M</w:t>
        </w:r>
      </w:ins>
      <w:ins w:id="147" w:author="Nicolás Riveras Muñoz" w:date="2022-09-14T21:10:00Z">
        <w:r w:rsidR="0026631B" w:rsidRPr="00461AD2">
          <w:t xml:space="preserve"> – </w:t>
        </w:r>
      </w:ins>
      <w:del w:id="148" w:author="Nicolás Riveras Muñoz" w:date="2022-09-14T20:48:00Z">
        <w:r w:rsidR="004E7FF4" w:rsidDel="00B12B56">
          <w:lastRenderedPageBreak/>
          <w:delText>I</w:delText>
        </w:r>
        <w:r w:rsidDel="00B12B56">
          <w:delText>T</w:delText>
        </w:r>
      </w:del>
      <w:del w:id="149" w:author="Nicolás Riveras Muñoz" w:date="2022-09-14T21:10:00Z">
        <w:r w:rsidDel="0026631B">
          <w:delText>-</w:delText>
        </w:r>
      </w:del>
      <w:ins w:id="150" w:author="Nicolás Riveras Muñoz" w:date="2022-09-17T07:10:00Z">
        <w:r w:rsidR="00D5096E">
          <w:t>s</w:t>
        </w:r>
      </w:ins>
      <w:del w:id="151" w:author="Nicolás Riveras Muñoz" w:date="2022-09-17T07:10:00Z">
        <w:r w:rsidDel="00D5096E">
          <w:delText>S</w:delText>
        </w:r>
      </w:del>
      <w:r>
        <w:t xml:space="preserve">ubsoil. </w:t>
      </w:r>
      <w:bookmarkStart w:id="152" w:name="_Hlk114151300"/>
      <w:ins w:id="153" w:author="Nicolás Riveras Muñoz" w:date="2022-09-15T16:19:00Z">
        <w:r w:rsidR="004A3920" w:rsidRPr="004A3920">
          <w:t xml:space="preserve">In each PR zone, </w:t>
        </w:r>
      </w:ins>
      <w:ins w:id="154" w:author="Nicolás Riveras Muñoz" w:date="2022-09-15T16:20:00Z">
        <w:r w:rsidR="003560B5">
          <w:t>K</w:t>
        </w:r>
      </w:ins>
      <w:ins w:id="155" w:author="Nicolás Riveras Muñoz" w:date="2022-09-15T16:19:00Z">
        <w:r w:rsidR="004A3920" w:rsidRPr="004A3920">
          <w:t xml:space="preserve"> was measured on the field for all four treatments with four replicates (n = 32). Complementary to each K measurement were collected undisturbed soil cylinders (heigh = 5 cm, diameter = 5.9 cm, volume = 136.7 cm</w:t>
        </w:r>
        <w:r w:rsidR="004A3920" w:rsidRPr="004A3920">
          <w:rPr>
            <w:vertAlign w:val="superscript"/>
            <w:rPrChange w:id="156" w:author="Nicolás Riveras Muñoz" w:date="2022-09-15T16:19:00Z">
              <w:rPr/>
            </w:rPrChange>
          </w:rPr>
          <w:t>3</w:t>
        </w:r>
        <w:r w:rsidR="004A3920" w:rsidRPr="004A3920">
          <w:t>) for the determination of hydrophobicity, disturbed soil samples at depths of 0 – 10 cm and 30 – 40 cm, and three disturbed cylinders for BD.</w:t>
        </w:r>
      </w:ins>
      <w:bookmarkEnd w:id="152"/>
      <w:del w:id="157" w:author="Nicolás Riveras Muñoz" w:date="2022-09-15T16:19:00Z">
        <w:r w:rsidDel="004A3920">
          <w:delText>Hydraulic conductivity was measured in both PR zones and all four treatments</w:delText>
        </w:r>
      </w:del>
      <w:del w:id="158" w:author="Nicolás Riveras Muñoz" w:date="2022-09-15T15:25:00Z">
        <w:r w:rsidDel="00B91818">
          <w:delText xml:space="preserve"> with 4 replicates each (n = 32)</w:delText>
        </w:r>
      </w:del>
      <w:del w:id="159" w:author="Nicolás Riveras Muñoz" w:date="2022-09-15T16:19:00Z">
        <w:r w:rsidDel="004A3920">
          <w:delText>.</w:delText>
        </w:r>
      </w:del>
      <w:del w:id="160" w:author="Nicolás Riveras Muñoz" w:date="2022-09-15T15:27:00Z">
        <w:r w:rsidDel="0017487E">
          <w:delText xml:space="preserve"> U</w:delText>
        </w:r>
      </w:del>
      <w:del w:id="161" w:author="Nicolás Riveras Muñoz" w:date="2022-09-15T16:19:00Z">
        <w:r w:rsidDel="004A3920">
          <w:delText xml:space="preserve">ndisturbed soil samples from the topsoil and subsoil layers were </w:delText>
        </w:r>
        <w:r w:rsidR="004E7FF4" w:rsidDel="004A3920">
          <w:delText>collected</w:delText>
        </w:r>
        <w:r w:rsidDel="004A3920">
          <w:delText xml:space="preserve"> in cylinders 5 cm high and 5.9 cm in diameter for the determination of hydrophobicity. Disturbed soil samples were collected at depths of 0 – 10 cm and 30 – 40 cm.</w:delText>
        </w:r>
      </w:del>
    </w:p>
    <w:p w14:paraId="52CBF2AD" w14:textId="77777777" w:rsidR="00196BC7" w:rsidRDefault="00196BC7" w:rsidP="00196BC7">
      <w:pPr>
        <w:pStyle w:val="MDPI22heading2"/>
        <w:spacing w:before="240"/>
      </w:pPr>
      <w:r>
        <w:t>Soil Property Measurements</w:t>
      </w:r>
    </w:p>
    <w:p w14:paraId="7529B781" w14:textId="215ACE3E" w:rsidR="00196BC7" w:rsidRDefault="00196BC7" w:rsidP="00196BC7">
      <w:pPr>
        <w:pStyle w:val="MDPI31text"/>
      </w:pPr>
      <w:r>
        <w:t xml:space="preserve">Soil compaction was characterized as the spatial variability of penetration resistance (PR) with a </w:t>
      </w:r>
      <w:proofErr w:type="spellStart"/>
      <w:r>
        <w:t>Penetrologger</w:t>
      </w:r>
      <w:proofErr w:type="spellEnd"/>
      <w:r>
        <w:t xml:space="preserve"> (</w:t>
      </w:r>
      <w:proofErr w:type="spellStart"/>
      <w:r>
        <w:t>Eijkelkamp</w:t>
      </w:r>
      <w:proofErr w:type="spellEnd"/>
      <w:r>
        <w:t xml:space="preserve">, </w:t>
      </w:r>
      <w:proofErr w:type="spellStart"/>
      <w:r>
        <w:t>Giesbeek</w:t>
      </w:r>
      <w:proofErr w:type="spellEnd"/>
      <w:r>
        <w:t xml:space="preserve">, The Netherlands), with measurements </w:t>
      </w:r>
      <w:r w:rsidR="004E7FF4">
        <w:t>distributed</w:t>
      </w:r>
      <w:r>
        <w:t xml:space="preserve"> in a regular 30 m x 30 m</w:t>
      </w:r>
      <w:r w:rsidR="004E7FF4">
        <w:t xml:space="preserve"> grid</w:t>
      </w:r>
      <w:r>
        <w:t>. All the measurements were taken in the same position of the furrow, avoiding the tractor</w:t>
      </w:r>
      <w:r w:rsidR="005E3A46">
        <w:t xml:space="preserve"> tread</w:t>
      </w:r>
      <w:r>
        <w:t>, to prevent distortions of the values. The device was equipped with a GPS and data storage memory, allowing to spatially locate the evaluated points.</w:t>
      </w:r>
    </w:p>
    <w:p w14:paraId="5C71C14E" w14:textId="62047E9F" w:rsidR="00196BC7" w:rsidRDefault="00196BC7" w:rsidP="00196BC7">
      <w:pPr>
        <w:pStyle w:val="MDPI31text"/>
      </w:pPr>
      <w:r>
        <w:t>Considering that mechanical loads exert their greatest effect in the topsoil layer, PR mean values from 0</w:t>
      </w:r>
      <w:del w:id="162" w:author="Nicolás Riveras Muñoz" w:date="2022-09-14T21:23:00Z">
        <w:r w:rsidDel="00F721EE">
          <w:delText>-</w:delText>
        </w:r>
      </w:del>
      <w:ins w:id="163" w:author="Nicolás Riveras Muñoz" w:date="2022-09-14T21:23:00Z">
        <w:r w:rsidR="00F721EE" w:rsidRPr="00461AD2">
          <w:t xml:space="preserve"> – </w:t>
        </w:r>
      </w:ins>
      <w:r>
        <w:t xml:space="preserve">5 cm were interpolated by kriging, generating a spatial distribution map of PR. The measurement was performed 2 days after an irrigation, with a water content close to field capacity and a penetration down to 80 cm depth. The results </w:t>
      </w:r>
      <w:r w:rsidR="005E3A46">
        <w:t>were</w:t>
      </w:r>
      <w:r>
        <w:t xml:space="preserve"> used to identify two </w:t>
      </w:r>
      <w:r w:rsidR="005E3A46">
        <w:t>classes of</w:t>
      </w:r>
      <w:r>
        <w:t xml:space="preserve"> penetration resistance (high and low)</w:t>
      </w:r>
      <w:r w:rsidR="005E3A46">
        <w:t xml:space="preserve"> using the median PR as threshold</w:t>
      </w:r>
      <w:r>
        <w:t>.</w:t>
      </w:r>
    </w:p>
    <w:p w14:paraId="1311A77A" w14:textId="55CD48C3" w:rsidR="00196BC7" w:rsidRDefault="00196BC7" w:rsidP="00196BC7">
      <w:pPr>
        <w:pStyle w:val="MDPI31text"/>
      </w:pPr>
      <w:r>
        <w:t xml:space="preserve">Texture was measured according to the </w:t>
      </w:r>
      <w:proofErr w:type="spellStart"/>
      <w:r>
        <w:t>Bouyoucos</w:t>
      </w:r>
      <w:proofErr w:type="spellEnd"/>
      <w:r>
        <w:t xml:space="preserve"> hydrometer method and bulk density (BD) by the cylinder method </w:t>
      </w:r>
      <w:r w:rsidR="00621DD9">
        <w:fldChar w:fldCharType="begin"/>
      </w:r>
      <w:r w:rsidR="00973432">
        <w:instrText xml:space="preserve"> ADDIN EN.CITE &lt;EndNote&gt;&lt;Cite&gt;&lt;Author&gt;Sandoval&lt;/Author&gt;&lt;Year&gt;2012&lt;/Year&gt;&lt;RecNum&gt;55&lt;/RecNum&gt;&lt;DisplayText&gt;&lt;style size="10"&gt;[23]&lt;/style&gt;&lt;/DisplayText&gt;&lt;record&gt;&lt;rec-number&gt;55&lt;/rec-number&gt;&lt;foreign-keys&gt;&lt;key app="EN" db-id="92awdsetoxzefievsa9pszafwdxx9ttssdae" timestamp="1600086176"&gt;55&lt;/key&gt;&lt;/foreign-keys&gt;&lt;ref-type name="Book"&gt;6&lt;/ref-type&gt;&lt;contributors&gt;&lt;authors&gt;&lt;author&gt;Sandoval, M&lt;/author&gt;&lt;author&gt;Dörner, J&lt;/author&gt;&lt;author&gt;Seguel, O&lt;/author&gt;&lt;author&gt;Cuevas, J&lt;/author&gt;&lt;author&gt;Rivera, D&lt;/author&gt;&lt;/authors&gt;&lt;/contributors&gt;&lt;titles&gt;&lt;title&gt;Métodos de análisis físicos de suelos&lt;/title&gt;&lt;secondary-title&gt;Publicaciones del Departamento de Suelos y Recursos Naturales&lt;/secondary-title&gt;&lt;/titles&gt;&lt;periodical&gt;&lt;full-title&gt;Publicaciones del Departamento de Suelos y Recursos Naturales&lt;/full-title&gt;&lt;/periodical&gt;&lt;number&gt;5&lt;/number&gt;&lt;dates&gt;&lt;year&gt;2012&lt;/year&gt;&lt;/dates&gt;&lt;urls&gt;&lt;/urls&gt;&lt;/record&gt;&lt;/Cite&gt;&lt;/EndNote&gt;</w:instrText>
      </w:r>
      <w:r w:rsidR="00621DD9">
        <w:fldChar w:fldCharType="separate"/>
      </w:r>
      <w:r w:rsidR="00973432">
        <w:rPr>
          <w:noProof/>
        </w:rPr>
        <w:t>[23]</w:t>
      </w:r>
      <w:r w:rsidR="00621DD9">
        <w:fldChar w:fldCharType="end"/>
      </w:r>
      <w:r>
        <w:t xml:space="preserve">, while the content of organic matter (OM) was determined by calcination </w:t>
      </w:r>
      <w:r w:rsidR="00621DD9">
        <w:fldChar w:fldCharType="begin"/>
      </w:r>
      <w:r w:rsidR="00973432">
        <w:instrText xml:space="preserve"> ADDIN EN.CITE &lt;EndNote&gt;&lt;Cite&gt;&lt;Author&gt;Sadzawka&lt;/Author&gt;&lt;Year&gt;2004&lt;/Year&gt;&lt;RecNum&gt;54&lt;/RecNum&gt;&lt;DisplayText&gt;&lt;style size="10"&gt;[24]&lt;/style&gt;&lt;/DisplayText&gt;&lt;record&gt;&lt;rec-number&gt;54&lt;/rec-number&gt;&lt;foreign-keys&gt;&lt;key app="EN" db-id="92awdsetoxzefievsa9pszafwdxx9ttssdae" timestamp="1600086007"&gt;54&lt;/key&gt;&lt;/foreign-keys&gt;&lt;ref-type name="Journal Article"&gt;17&lt;/ref-type&gt;&lt;contributors&gt;&lt;authors&gt;&lt;author&gt;Sadzawka, Angélica&lt;/author&gt;&lt;author&gt;Carrasco, María Adriana&lt;/author&gt;&lt;author&gt;Grez, R&lt;/author&gt;&lt;author&gt;Mora, ML&lt;/author&gt;&lt;author&gt;Flores, H&lt;/author&gt;&lt;author&gt;Neaman, A&lt;/author&gt;&lt;/authors&gt;&lt;/contributors&gt;&lt;titles&gt;&lt;title&gt;Métodos de análisis recomendados para los suelos chilenos&lt;/title&gt;&lt;secondary-title&gt;Comisión de Normalización y Acreditación. Sociedad Chilena de la Ciencia del Suelo, Santiago, Chile&lt;/secondary-title&gt;&lt;/titles&gt;&lt;periodical&gt;&lt;full-title&gt;Comisión de Normalización y Acreditación. Sociedad Chilena de la Ciencia del Suelo, Santiago, Chile&lt;/full-title&gt;&lt;/periodical&gt;&lt;pages&gt;113&lt;/pages&gt;&lt;dates&gt;&lt;year&gt;2004&lt;/year&gt;&lt;/dates&gt;&lt;urls&gt;&lt;/urls&gt;&lt;/record&gt;&lt;/Cite&gt;&lt;/EndNote&gt;</w:instrText>
      </w:r>
      <w:r w:rsidR="00621DD9">
        <w:fldChar w:fldCharType="separate"/>
      </w:r>
      <w:r w:rsidR="00973432">
        <w:rPr>
          <w:noProof/>
        </w:rPr>
        <w:t>[24]</w:t>
      </w:r>
      <w:r w:rsidR="00621DD9">
        <w:fldChar w:fldCharType="end"/>
      </w:r>
      <w:r>
        <w:t>.</w:t>
      </w:r>
    </w:p>
    <w:p w14:paraId="2752BA81" w14:textId="28A56EE0" w:rsidR="00196BC7" w:rsidRDefault="00196BC7" w:rsidP="00196BC7">
      <w:pPr>
        <w:pStyle w:val="MDPI31text"/>
      </w:pPr>
      <w:r>
        <w:t>Unsaturated hydraulic conductivity (</w:t>
      </w:r>
      <w:proofErr w:type="spellStart"/>
      <w:r>
        <w:t>K</w:t>
      </w:r>
      <w:r w:rsidR="005E3A46">
        <w:rPr>
          <w:vertAlign w:val="subscript"/>
        </w:rPr>
        <w:t>h</w:t>
      </w:r>
      <w:proofErr w:type="spellEnd"/>
      <w:r>
        <w:t xml:space="preserve">) measurements were conducted in the field between April and May 2014 and prior to farmers soil preparation for the next season. It was measured with mini disk infiltrometers (Decagon Devices, Pullman, WA, USA). A fine sand layer was added to ensure the contact of the porous plate to the ground. The infiltrated water was measured every 30 </w:t>
      </w:r>
      <w:r w:rsidR="008C6D62">
        <w:t>seconds</w:t>
      </w:r>
      <w:r>
        <w:t xml:space="preserve"> for a period of 10 minutes, for 1</w:t>
      </w:r>
      <w:r w:rsidR="0059153D">
        <w:t>00</w:t>
      </w:r>
      <w:r>
        <w:t>, 2</w:t>
      </w:r>
      <w:r w:rsidR="0059153D">
        <w:t>00</w:t>
      </w:r>
      <w:r>
        <w:t>, 4</w:t>
      </w:r>
      <w:r w:rsidR="0059153D">
        <w:t>00</w:t>
      </w:r>
      <w:r>
        <w:t xml:space="preserve"> and 6</w:t>
      </w:r>
      <w:r w:rsidR="0059153D">
        <w:t>00</w:t>
      </w:r>
      <w:r>
        <w:t xml:space="preserve"> Pa of soil water pressure. The obtained data was </w:t>
      </w:r>
      <w:r w:rsidR="008C6D62">
        <w:t>processed</w:t>
      </w:r>
      <w:r>
        <w:t xml:space="preserve"> by the method of </w:t>
      </w:r>
      <w:r w:rsidR="00621DD9">
        <w:fldChar w:fldCharType="begin"/>
      </w:r>
      <w:r w:rsidR="00973432">
        <w:instrText xml:space="preserve"> ADDIN EN.CITE &lt;EndNote&gt;&lt;Cite AuthorYear="1"&gt;&lt;Author&gt;Zhang&lt;/Author&gt;&lt;Year&gt;1997&lt;/Year&gt;&lt;RecNum&gt;72&lt;/RecNum&gt;&lt;DisplayText&gt;&lt;style size="10"&gt;Zhang [25]&lt;/style&gt;&lt;/DisplayText&gt;&lt;record&gt;&lt;rec-number&gt;72&lt;/rec-number&gt;&lt;foreign-keys&gt;&lt;key app="EN" db-id="92awdsetoxzefievsa9pszafwdxx9ttssdae" timestamp="1600087855"&gt;72&lt;/key&gt;&lt;/foreign-keys&gt;&lt;ref-type name="Journal Article"&gt;17&lt;/ref-type&gt;&lt;contributors&gt;&lt;authors&gt;&lt;author&gt;Zhang, R. D.&lt;/author&gt;&lt;/authors&gt;&lt;/contributors&gt;&lt;titles&gt;&lt;title&gt;Determination of soil sorptivity and hydraulic conductivity from the disk infiltrometer&lt;/title&gt;&lt;secondary-title&gt;Soil Science Society of America Journal&lt;/secondary-title&gt;&lt;alt-title&gt;Soil Sci Soc Am J&lt;/alt-title&gt;&lt;/titles&gt;&lt;periodical&gt;&lt;full-title&gt;Soil Science Society of America Journal&lt;/full-title&gt;&lt;/periodical&gt;&lt;pages&gt;1024-1030&lt;/pages&gt;&lt;volume&gt;61&lt;/volume&gt;&lt;number&gt;4&lt;/number&gt;&lt;keywords&gt;&lt;keyword&gt;parameter-estimation&lt;/keyword&gt;&lt;keyword&gt;3-dimensional analysis&lt;/keyword&gt;&lt;keyword&gt;tension infiltrometer&lt;/keyword&gt;&lt;keyword&gt;infiltration&lt;/keyword&gt;&lt;keyword&gt;models&lt;/keyword&gt;&lt;keyword&gt;permeameters&lt;/keyword&gt;&lt;keyword&gt;equation&lt;/keyword&gt;&lt;keyword&gt;water&lt;/keyword&gt;&lt;/keywords&gt;&lt;dates&gt;&lt;year&gt;1997&lt;/year&gt;&lt;pub-dates&gt;&lt;date&gt;Jul-Aug&lt;/date&gt;&lt;/pub-dates&gt;&lt;/dates&gt;&lt;isbn&gt;0361-5995&lt;/isbn&gt;&lt;accession-num&gt;WOS:A1997XN24100005&lt;/accession-num&gt;&lt;urls&gt;&lt;related-urls&gt;&lt;url&gt;&lt;style face="underline" font="default" size="100%"&gt;&amp;lt;Go to ISI&amp;gt;://WOS:A1997XN24100005&lt;/style&gt;&lt;/url&gt;&lt;/related-urls&gt;&lt;/urls&gt;&lt;electronic-resource-num&gt;10.2136/sssaj1997.03615995006100040005x&lt;/electronic-resource-num&gt;&lt;language&gt;English&lt;/language&gt;&lt;/record&gt;&lt;/Cite&gt;&lt;/EndNote&gt;</w:instrText>
      </w:r>
      <w:r w:rsidR="00621DD9">
        <w:fldChar w:fldCharType="separate"/>
      </w:r>
      <w:r w:rsidR="00973432">
        <w:rPr>
          <w:noProof/>
        </w:rPr>
        <w:t>Zhang [25]</w:t>
      </w:r>
      <w:r w:rsidR="00621DD9">
        <w:fldChar w:fldCharType="end"/>
      </w:r>
      <w:r>
        <w:t xml:space="preserve"> to determine </w:t>
      </w:r>
      <w:proofErr w:type="spellStart"/>
      <w:r>
        <w:t>K</w:t>
      </w:r>
      <w:r w:rsidR="005E3A46">
        <w:rPr>
          <w:vertAlign w:val="subscript"/>
        </w:rPr>
        <w:t>h</w:t>
      </w:r>
      <w:proofErr w:type="spellEnd"/>
      <w:r>
        <w:t xml:space="preserve"> as function of the applied soil water pressure, defined as:</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E22A80" w:rsidRPr="00FE6C93" w14:paraId="324B23E1" w14:textId="77777777" w:rsidTr="00385F5E">
        <w:tc>
          <w:tcPr>
            <w:tcW w:w="7428" w:type="dxa"/>
          </w:tcPr>
          <w:p w14:paraId="6FB34F94" w14:textId="10AC8612" w:rsidR="00E22A80" w:rsidRPr="003030D2" w:rsidRDefault="00E22A80" w:rsidP="00385F5E">
            <w:pPr>
              <w:pStyle w:val="MDPI39equation"/>
            </w:pPr>
            <w:proofErr w:type="spellStart"/>
            <w:r>
              <w:t>K</w:t>
            </w:r>
            <w:r w:rsidR="009C279D">
              <w:rPr>
                <w:vertAlign w:val="subscript"/>
              </w:rPr>
              <w:t>h</w:t>
            </w:r>
            <w:proofErr w:type="spellEnd"/>
            <w:r>
              <w:t>=C</w:t>
            </w:r>
            <w:r w:rsidRPr="00E22A80">
              <w:rPr>
                <w:vertAlign w:val="subscript"/>
              </w:rPr>
              <w:t>1</w:t>
            </w:r>
            <w:r>
              <w:t>/A</w:t>
            </w:r>
          </w:p>
        </w:tc>
        <w:tc>
          <w:tcPr>
            <w:tcW w:w="431" w:type="dxa"/>
            <w:vAlign w:val="center"/>
          </w:tcPr>
          <w:p w14:paraId="4D00C9D1" w14:textId="77777777" w:rsidR="00E22A80" w:rsidRPr="003030D2" w:rsidRDefault="00E22A80" w:rsidP="00385F5E">
            <w:pPr>
              <w:pStyle w:val="MDPI3aequationnumber"/>
              <w:spacing w:line="260" w:lineRule="atLeast"/>
            </w:pPr>
            <w:r w:rsidRPr="003030D2">
              <w:t>(1)</w:t>
            </w:r>
          </w:p>
        </w:tc>
      </w:tr>
    </w:tbl>
    <w:p w14:paraId="7368E84A" w14:textId="24C65617" w:rsidR="00196BC7" w:rsidRDefault="00196BC7" w:rsidP="00196BC7">
      <w:pPr>
        <w:pStyle w:val="MDPI31text"/>
      </w:pPr>
      <w:r>
        <w:t>where C</w:t>
      </w:r>
      <w:r w:rsidRPr="00E22A80">
        <w:rPr>
          <w:vertAlign w:val="subscript"/>
        </w:rPr>
        <w:t>1</w:t>
      </w:r>
      <w:r>
        <w:t xml:space="preserve"> corresponds to curvature of the parabola at pressures of 1</w:t>
      </w:r>
      <w:r w:rsidR="0059153D">
        <w:t>00</w:t>
      </w:r>
      <w:r>
        <w:t>, 2</w:t>
      </w:r>
      <w:r w:rsidR="0059153D">
        <w:t>00</w:t>
      </w:r>
      <w:r>
        <w:t>, 4</w:t>
      </w:r>
      <w:r w:rsidR="0059153D">
        <w:t>00</w:t>
      </w:r>
      <w:r>
        <w:t xml:space="preserve"> and 6</w:t>
      </w:r>
      <w:r w:rsidR="0059153D">
        <w:t>00</w:t>
      </w:r>
      <w:r>
        <w:t xml:space="preserve"> Pa, obtained from a quadratic regression between the accumulated infiltration and the root of time, and A is the factor of van </w:t>
      </w:r>
      <w:proofErr w:type="spellStart"/>
      <w:r>
        <w:t>Genuchten</w:t>
      </w:r>
      <w:proofErr w:type="spellEnd"/>
      <w:r>
        <w:t xml:space="preserve"> </w:t>
      </w:r>
      <w:r w:rsidR="00621DD9">
        <w:fldChar w:fldCharType="begin"/>
      </w:r>
      <w:r w:rsidR="00973432">
        <w:instrText xml:space="preserve"> ADDIN EN.CITE &lt;EndNote&gt;&lt;Cite&gt;&lt;Author&gt;Carsel&lt;/Author&gt;&lt;Year&gt;1988&lt;/Year&gt;&lt;RecNum&gt;10&lt;/RecNum&gt;&lt;DisplayText&gt;&lt;style size="10"&gt;[26]&lt;/style&gt;&lt;/DisplayText&gt;&lt;record&gt;&lt;rec-number&gt;10&lt;/rec-number&gt;&lt;foreign-keys&gt;&lt;key app="EN" db-id="92awdsetoxzefievsa9pszafwdxx9ttssdae" timestamp="1600069349"&gt;10&lt;/key&gt;&lt;/foreign-keys&gt;&lt;ref-type name="Journal Article"&gt;17&lt;/ref-type&gt;&lt;contributors&gt;&lt;authors&gt;&lt;author&gt;Carsel, R. F.&lt;/author&gt;&lt;author&gt;Parrish, R. S.&lt;/author&gt;&lt;/authors&gt;&lt;/contributors&gt;&lt;auth-address&gt;Us Epa,Comp Sci Corp,Athens,Ga 30613&lt;/auth-address&gt;&lt;titles&gt;&lt;title&gt;Developing Joint Probability-Distributions of Soil-Water Retention Characteristics&lt;/title&gt;&lt;secondary-title&gt;Water Resources Research&lt;/secondary-title&gt;&lt;alt-title&gt;Water Resour Res&lt;/alt-title&gt;&lt;/titles&gt;&lt;periodical&gt;&lt;full-title&gt;Water Resources Research&lt;/full-title&gt;&lt;/periodical&gt;&lt;pages&gt;755-769&lt;/pages&gt;&lt;volume&gt;24&lt;/volume&gt;&lt;number&gt;5&lt;/number&gt;&lt;dates&gt;&lt;year&gt;1988&lt;/year&gt;&lt;pub-dates&gt;&lt;date&gt;May&lt;/date&gt;&lt;/pub-dates&gt;&lt;/dates&gt;&lt;isbn&gt;0043-1397&lt;/isbn&gt;&lt;accession-num&gt;WOS:A1988N269900014&lt;/accession-num&gt;&lt;urls&gt;&lt;related-urls&gt;&lt;url&gt;&amp;lt;Go to ISI&amp;gt;://WOS:A1988N269900014&lt;/url&gt;&lt;/related-urls&gt;&lt;/urls&gt;&lt;electronic-resource-num&gt;DOI 10.1029/WR024i005p00755&lt;/electronic-resource-num&gt;&lt;language&gt;English&lt;/language&gt;&lt;/record&gt;&lt;/Cite&gt;&lt;/EndNote&gt;</w:instrText>
      </w:r>
      <w:r w:rsidR="00621DD9">
        <w:fldChar w:fldCharType="separate"/>
      </w:r>
      <w:r w:rsidR="00973432">
        <w:rPr>
          <w:noProof/>
        </w:rPr>
        <w:t>[26]</w:t>
      </w:r>
      <w:r w:rsidR="00621DD9">
        <w:fldChar w:fldCharType="end"/>
      </w:r>
      <w:r>
        <w:t xml:space="preserve"> and depends of soil texture and the sorption.</w:t>
      </w:r>
    </w:p>
    <w:p w14:paraId="1AA442EA" w14:textId="205ED55D" w:rsidR="00196BC7" w:rsidRDefault="00196BC7" w:rsidP="00196BC7">
      <w:pPr>
        <w:pStyle w:val="MDPI31text"/>
      </w:pPr>
      <w:r>
        <w:t xml:space="preserve">With the distribution of </w:t>
      </w:r>
      <w:proofErr w:type="spellStart"/>
      <w:r>
        <w:t>K</w:t>
      </w:r>
      <w:r w:rsidR="009C279D">
        <w:rPr>
          <w:vertAlign w:val="subscript"/>
        </w:rPr>
        <w:t>h</w:t>
      </w:r>
      <w:proofErr w:type="spellEnd"/>
      <w:r>
        <w:t xml:space="preserve"> as a function of the supplied pressure, linear adjustments were made to extrapolate the saturated hydraulic conductivity (K</w:t>
      </w:r>
      <w:r w:rsidRPr="0000047B">
        <w:rPr>
          <w:vertAlign w:val="subscript"/>
        </w:rPr>
        <w:t>s</w:t>
      </w:r>
      <w:r w:rsidR="009C279D">
        <w:rPr>
          <w:vertAlign w:val="subscript"/>
        </w:rPr>
        <w:t>at</w:t>
      </w:r>
      <w:r>
        <w:t xml:space="preserve">) to </w:t>
      </w:r>
      <w:r w:rsidR="009C279D">
        <w:t>0 Pa</w:t>
      </w:r>
      <w:r>
        <w:t xml:space="preserve"> pressure.</w:t>
      </w:r>
    </w:p>
    <w:p w14:paraId="2AA7D15E" w14:textId="5A2FFB2B" w:rsidR="00196BC7" w:rsidRDefault="00196BC7" w:rsidP="00196BC7">
      <w:pPr>
        <w:pStyle w:val="MDPI31text"/>
      </w:pPr>
      <w:r>
        <w:t xml:space="preserve">Hydrophobicity was evaluated by the repellency index (R) according to the methodology described by </w:t>
      </w:r>
      <w:r w:rsidR="00621DD9">
        <w:fldChar w:fldCharType="begin"/>
      </w:r>
      <w:r w:rsidR="00973432">
        <w:instrText xml:space="preserve"> ADDIN EN.CITE &lt;EndNote&gt;&lt;Cite AuthorYear="1"&gt;&lt;Author&gt;Tillman&lt;/Author&gt;&lt;Year&gt;1989&lt;/Year&gt;&lt;RecNum&gt;66&lt;/RecNum&gt;&lt;DisplayText&gt;&lt;style size="10"&gt;Tillman&lt;/style&gt;&lt;style face="italic" size="10"&gt;, et al.&lt;/style&gt;&lt;style size="10"&gt; [27]&lt;/style&gt;&lt;/DisplayText&gt;&lt;record&gt;&lt;rec-number&gt;66&lt;/rec-number&gt;&lt;foreign-keys&gt;&lt;key app="EN" db-id="92awdsetoxzefievsa9pszafwdxx9ttssdae" timestamp="1600087340"&gt;66&lt;/key&gt;&lt;/foreign-keys&gt;&lt;ref-type name="Journal Article"&gt;17&lt;/ref-type&gt;&lt;contributors&gt;&lt;authors&gt;&lt;author&gt;Tillman, R. W.&lt;/author&gt;&lt;author&gt;Scotter, D. R.&lt;/author&gt;&lt;author&gt;Wallis, M. G.&lt;/author&gt;&lt;author&gt;Clothier, B. E.&lt;/author&gt;&lt;/authors&gt;&lt;/contributors&gt;&lt;auth-address&gt;Dsir,Div Plant Physiol,Palmerston North,New Zealand&lt;/auth-address&gt;&lt;titles&gt;&lt;title&gt;Water-Repellency and Its Measurement by Using Intrinsic Sorptivity&lt;/title&gt;&lt;secondary-title&gt;Australian Journal of Soil Research&lt;/secondary-title&gt;&lt;alt-title&gt;Aust J Soil Res&lt;/alt-title&gt;&lt;/titles&gt;&lt;pages&gt;637-644&lt;/pages&gt;&lt;volume&gt;27&lt;/volume&gt;&lt;number&gt;4&lt;/number&gt;&lt;dates&gt;&lt;year&gt;1989&lt;/year&gt;&lt;/dates&gt;&lt;isbn&gt;0004-9573&lt;/isbn&gt;&lt;accession-num&gt;WOS:A1989CJ79800004&lt;/accession-num&gt;&lt;urls&gt;&lt;related-urls&gt;&lt;url&gt;&lt;style face="underline" font="default" size="100%"&gt;&amp;lt;Go to ISI&amp;gt;://WOS:A1989CJ79800004&lt;/style&gt;&lt;/url&gt;&lt;/related-urls&gt;&lt;/urls&gt;&lt;electronic-resource-num&gt;10.1071/Sr9890637&lt;/electronic-resource-num&gt;&lt;language&gt;English&lt;/language&gt;&lt;/record&gt;&lt;/Cite&gt;&lt;/EndNote&gt;</w:instrText>
      </w:r>
      <w:r w:rsidR="00621DD9">
        <w:fldChar w:fldCharType="separate"/>
      </w:r>
      <w:r w:rsidR="00973432">
        <w:rPr>
          <w:noProof/>
        </w:rPr>
        <w:t>Tillman</w:t>
      </w:r>
      <w:r w:rsidR="00973432" w:rsidRPr="00973432">
        <w:rPr>
          <w:i/>
          <w:noProof/>
        </w:rPr>
        <w:t>, et al.</w:t>
      </w:r>
      <w:r w:rsidR="00973432">
        <w:rPr>
          <w:noProof/>
        </w:rPr>
        <w:t xml:space="preserve"> [27]</w:t>
      </w:r>
      <w:r w:rsidR="00621DD9">
        <w:fldChar w:fldCharType="end"/>
      </w:r>
      <w:r>
        <w:t xml:space="preserve">. A self-made sorptivity equipment device based on the specifications of </w:t>
      </w:r>
      <w:r w:rsidR="00621DD9">
        <w:fldChar w:fldCharType="begin"/>
      </w:r>
      <w:r w:rsidR="00973432">
        <w:instrText xml:space="preserve"> ADDIN EN.CITE &lt;EndNote&gt;&lt;Cite AuthorYear="1"&gt;&lt;Author&gt;Leeds-Harrison&lt;/Author&gt;&lt;Year&gt;1994&lt;/Year&gt;&lt;RecNum&gt;94&lt;/RecNum&gt;&lt;DisplayText&gt;&lt;style size="10"&gt;Leeds-Harrison&lt;/style&gt;&lt;style face="italic" size="10"&gt;, et al.&lt;/style&gt;&lt;style size="10"&gt; [28]&lt;/style&gt;&lt;/DisplayText&gt;&lt;record&gt;&lt;rec-number&gt;94&lt;/rec-number&gt;&lt;foreign-keys&gt;&lt;key app="EN" db-id="92awdsetoxzefievsa9pszafwdxx9ttssdae" timestamp="1600442508"&gt;94&lt;/key&gt;&lt;/foreign-keys&gt;&lt;ref-type name="Journal Article"&gt;17&lt;/ref-type&gt;&lt;contributors&gt;&lt;authors&gt;&lt;author&gt;Leeds-Harrison, P. B.&lt;/author&gt;&lt;author&gt;Youngs, E. G.&lt;/author&gt;&lt;author&gt;Uddin, B.&lt;/author&gt;&lt;/authors&gt;&lt;/contributors&gt;&lt;titles&gt;&lt;title&gt;A device for determining the sorptivity of soil aggregates&lt;/title&gt;&lt;secondary-title&gt;European Journal of Soil Science&lt;/secondary-title&gt;&lt;alt-title&gt;Eur J Soil Sci&lt;/alt-title&gt;&lt;/titles&gt;&lt;periodical&gt;&lt;full-title&gt;European Journal of Soil Science&lt;/full-title&gt;&lt;/periodical&gt;&lt;pages&gt;269-272&lt;/pages&gt;&lt;volume&gt;45&lt;/volume&gt;&lt;number&gt;3&lt;/number&gt;&lt;section&gt;269&lt;/section&gt;&lt;dates&gt;&lt;year&gt;1994&lt;/year&gt;&lt;/dates&gt;&lt;isbn&gt;1351-0754&amp;#xD;1365-2389&lt;/isbn&gt;&lt;urls&gt;&lt;related-urls&gt;&lt;url&gt;https://onlinelibrary.wiley.com/doi/abs/10.1111/j.1365-2389.1994.tb00509.x&lt;/url&gt;&lt;/related-urls&gt;&lt;/urls&gt;&lt;electronic-resource-num&gt;10.1111/j.1365-2389.1994.tb00509.x&lt;/electronic-resource-num&gt;&lt;/record&gt;&lt;/Cite&gt;&lt;/EndNote&gt;</w:instrText>
      </w:r>
      <w:r w:rsidR="00621DD9">
        <w:fldChar w:fldCharType="separate"/>
      </w:r>
      <w:r w:rsidR="00973432">
        <w:rPr>
          <w:noProof/>
        </w:rPr>
        <w:t>Leeds-Harrison</w:t>
      </w:r>
      <w:r w:rsidR="00973432" w:rsidRPr="00973432">
        <w:rPr>
          <w:i/>
          <w:noProof/>
        </w:rPr>
        <w:t>, et al.</w:t>
      </w:r>
      <w:r w:rsidR="00973432">
        <w:rPr>
          <w:noProof/>
        </w:rPr>
        <w:t xml:space="preserve"> [28]</w:t>
      </w:r>
      <w:r w:rsidR="00621DD9">
        <w:fldChar w:fldCharType="end"/>
      </w:r>
      <w:r>
        <w:t>. The device consists of a network of 4 mm capillaries that conduct the liquid from a container to an air-dry soil sample in close contact via a sponge, setting at the end a negative pressure (h) of 1 cm of water column or -1</w:t>
      </w:r>
      <w:r w:rsidR="0059153D">
        <w:t>00</w:t>
      </w:r>
      <w:r>
        <w:t xml:space="preserve"> Pa, which causes a suction that makes the liquid flow through the capillary. The amount of liquid held in the sample and the capillary system is registered with a precision balance, and from the ratio of water and ethanol 95% was obtained the R index.</w:t>
      </w:r>
    </w:p>
    <w:p w14:paraId="0317CC22" w14:textId="56BB1FBF" w:rsidR="00196BC7" w:rsidRDefault="00196BC7" w:rsidP="00196BC7">
      <w:pPr>
        <w:pStyle w:val="MDPI31text"/>
      </w:pPr>
      <w:r>
        <w:t xml:space="preserve">First the test was performed infiltrating water, then the sample was air dried and finally the ethanol infiltration test was repeated. The infiltration of each liquid was measured every 15 seconds, until 75 seconds, and from the density of each liquid, the final infiltration volume was determined. With the data recorded, the volume of water was plotted as a function of time, obtaining the liquid flow rate. From this, we estimated the sorptivity in water and ethanol considering a capillary of 4 mm diameter, factor b = 0.55 and f = 1.0 according to the proposed by </w:t>
      </w:r>
      <w:r w:rsidR="00621DD9">
        <w:fldChar w:fldCharType="begin"/>
      </w:r>
      <w:r w:rsidR="00973432">
        <w:instrText xml:space="preserve"> ADDIN EN.CITE &lt;EndNote&gt;&lt;Cite AuthorYear="1"&gt;&lt;Author&gt;Hallett&lt;/Author&gt;&lt;Year&gt;1999&lt;/Year&gt;&lt;RecNum&gt;27&lt;/RecNum&gt;&lt;DisplayText&gt;&lt;style size="10"&gt;Hallett and Young [29]&lt;/style&gt;&lt;/DisplayText&gt;&lt;record&gt;&lt;rec-number&gt;27&lt;/rec-number&gt;&lt;foreign-keys&gt;&lt;key app="EN" db-id="92awdsetoxzefievsa9pszafwdxx9ttssdae" timestamp="1600081947"&gt;27&lt;/key&gt;&lt;/foreign-keys&gt;&lt;ref-type name="Journal Article"&gt;17&lt;/ref-type&gt;&lt;contributors&gt;&lt;authors&gt;&lt;author&gt;Hallett, P. D.&lt;/author&gt;&lt;author&gt;Young, I. M.&lt;/author&gt;&lt;/authors&gt;&lt;/contributors&gt;&lt;auth-address&gt;Scottish Crop Res Inst, Soil Plant Dynam Unit, Dundee DD2 5DA, Scotland&lt;/auth-address&gt;&lt;titles&gt;&lt;title&gt;Changes to water repellence of soil aggregates caused by substrate-induced microbial activity&lt;/title&gt;&lt;secondary-title&gt;European Journal of Soil Science&lt;/secondary-title&gt;&lt;alt-title&gt;Eur J Soil Sci&lt;/alt-title&gt;&lt;/titles&gt;&lt;periodical&gt;&lt;full-title&gt;European Journal of Soil Science&lt;/full-title&gt;&lt;/periodical&gt;&lt;pages&gt;35-40&lt;/pages&gt;&lt;volume&gt;50&lt;/volume&gt;&lt;number&gt;1&lt;/number&gt;&lt;keywords&gt;&lt;keyword&gt;hydraulic conductivity&lt;/keyword&gt;&lt;keyword&gt;polysaccharide&lt;/keyword&gt;&lt;keyword&gt;microorganisms&lt;/keyword&gt;&lt;keyword&gt;infiltration&lt;/keyword&gt;&lt;keyword&gt;management&lt;/keyword&gt;&lt;keyword&gt;sorptivity&lt;/keyword&gt;&lt;keyword&gt;residues&lt;/keyword&gt;&lt;/keywords&gt;&lt;dates&gt;&lt;year&gt;1999&lt;/year&gt;&lt;pub-dates&gt;&lt;date&gt;Mar&lt;/date&gt;&lt;/pub-dates&gt;&lt;/dates&gt;&lt;isbn&gt;1351-0754&lt;/isbn&gt;&lt;accession-num&gt;WOS:000081659200004&lt;/accession-num&gt;&lt;work-type&gt;Article&lt;/work-type&gt;&lt;urls&gt;&lt;related-urls&gt;&lt;url&gt;&lt;style face="underline" font="default" size="100%"&gt;&amp;lt;Go to ISI&amp;gt;://WOS:000081659200004&lt;/style&gt;&lt;/url&gt;&lt;/related-urls&gt;&lt;/urls&gt;&lt;electronic-resource-num&gt;10.1046/j.1365-2389.1999.00214.x&lt;/electronic-resource-num&gt;&lt;language&gt;English&lt;/language&gt;&lt;/record&gt;&lt;/Cite&gt;&lt;/EndNote&gt;</w:instrText>
      </w:r>
      <w:r w:rsidR="00621DD9">
        <w:fldChar w:fldCharType="separate"/>
      </w:r>
      <w:r w:rsidR="00973432">
        <w:rPr>
          <w:noProof/>
        </w:rPr>
        <w:t>Hallett and Young [29]</w:t>
      </w:r>
      <w:r w:rsidR="00621DD9">
        <w:fldChar w:fldCharType="end"/>
      </w:r>
      <w:r>
        <w:t>, determining the index R by:</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00047B" w:rsidRPr="00FE6C93" w14:paraId="2E7BCDDE" w14:textId="77777777" w:rsidTr="00385F5E">
        <w:tc>
          <w:tcPr>
            <w:tcW w:w="7428" w:type="dxa"/>
          </w:tcPr>
          <w:p w14:paraId="74D24B54" w14:textId="5FF945CC" w:rsidR="0000047B" w:rsidRPr="003030D2" w:rsidRDefault="0000047B" w:rsidP="00385F5E">
            <w:pPr>
              <w:pStyle w:val="MDPI39equation"/>
            </w:pPr>
            <w:r w:rsidRPr="00A92BD0">
              <w:lastRenderedPageBreak/>
              <w:t>R = 1.95 * (S</w:t>
            </w:r>
            <w:r w:rsidRPr="00A92BD0">
              <w:rPr>
                <w:vertAlign w:val="subscript"/>
              </w:rPr>
              <w:t>e</w:t>
            </w:r>
            <w:r w:rsidRPr="00A92BD0">
              <w:t>/</w:t>
            </w:r>
            <w:proofErr w:type="spellStart"/>
            <w:r w:rsidRPr="00A92BD0">
              <w:t>S</w:t>
            </w:r>
            <w:r w:rsidRPr="00A92BD0">
              <w:rPr>
                <w:vertAlign w:val="subscript"/>
              </w:rPr>
              <w:t>w</w:t>
            </w:r>
            <w:proofErr w:type="spellEnd"/>
            <w:r w:rsidRPr="00A92BD0">
              <w:t>)</w:t>
            </w:r>
          </w:p>
        </w:tc>
        <w:tc>
          <w:tcPr>
            <w:tcW w:w="431" w:type="dxa"/>
            <w:vAlign w:val="center"/>
          </w:tcPr>
          <w:p w14:paraId="42A0D0EC" w14:textId="12E10ADF" w:rsidR="0000047B" w:rsidRPr="003030D2" w:rsidRDefault="0000047B" w:rsidP="00385F5E">
            <w:pPr>
              <w:pStyle w:val="MDPI3aequationnumber"/>
              <w:spacing w:line="260" w:lineRule="atLeast"/>
            </w:pPr>
            <w:r w:rsidRPr="003030D2">
              <w:t>(</w:t>
            </w:r>
            <w:r>
              <w:t>2</w:t>
            </w:r>
            <w:r w:rsidRPr="003030D2">
              <w:t>)</w:t>
            </w:r>
          </w:p>
        </w:tc>
      </w:tr>
    </w:tbl>
    <w:p w14:paraId="4797C71F" w14:textId="77777777" w:rsidR="00196BC7" w:rsidRDefault="00196BC7" w:rsidP="00196BC7">
      <w:pPr>
        <w:pStyle w:val="MDPI31text"/>
      </w:pPr>
      <w:r>
        <w:t>where S</w:t>
      </w:r>
      <w:r w:rsidRPr="009C279D">
        <w:rPr>
          <w:vertAlign w:val="subscript"/>
        </w:rPr>
        <w:t>e</w:t>
      </w:r>
      <w:r>
        <w:t xml:space="preserve"> corresponds to sorptivity in ethanol, </w:t>
      </w:r>
      <w:proofErr w:type="spellStart"/>
      <w:r>
        <w:t>S</w:t>
      </w:r>
      <w:r w:rsidRPr="009C279D">
        <w:rPr>
          <w:vertAlign w:val="subscript"/>
        </w:rPr>
        <w:t>w</w:t>
      </w:r>
      <w:proofErr w:type="spellEnd"/>
      <w:r>
        <w:t xml:space="preserve"> to sorptivity in water and 1.95 is due to the constant that considers the properties of water and ethanol (viscosity, surface tension).</w:t>
      </w:r>
    </w:p>
    <w:p w14:paraId="24BECDED" w14:textId="7541247B" w:rsidR="00196BC7" w:rsidRDefault="00196BC7" w:rsidP="00196BC7">
      <w:pPr>
        <w:pStyle w:val="MDPI31text"/>
      </w:pPr>
      <w:r>
        <w:t xml:space="preserve">Soils were considered hydrophobic, if R was greater than 1.95 and hydrophilic, if it was less than 1.95 </w:t>
      </w:r>
      <w:r w:rsidR="00621DD9">
        <w:fldChar w:fldCharType="begin"/>
      </w:r>
      <w:r w:rsidR="00973432">
        <w:instrText xml:space="preserve"> ADDIN EN.CITE &lt;EndNote&gt;&lt;Cite&gt;&lt;Author&gt;Tillman&lt;/Author&gt;&lt;Year&gt;1989&lt;/Year&gt;&lt;RecNum&gt;66&lt;/RecNum&gt;&lt;DisplayText&gt;&lt;style size="10"&gt;[27]&lt;/style&gt;&lt;/DisplayText&gt;&lt;record&gt;&lt;rec-number&gt;66&lt;/rec-number&gt;&lt;foreign-keys&gt;&lt;key app="EN" db-id="92awdsetoxzefievsa9pszafwdxx9ttssdae" timestamp="1600087340"&gt;66&lt;/key&gt;&lt;/foreign-keys&gt;&lt;ref-type name="Journal Article"&gt;17&lt;/ref-type&gt;&lt;contributors&gt;&lt;authors&gt;&lt;author&gt;Tillman, R. W.&lt;/author&gt;&lt;author&gt;Scotter, D. R.&lt;/author&gt;&lt;author&gt;Wallis, M. G.&lt;/author&gt;&lt;author&gt;Clothier, B. E.&lt;/author&gt;&lt;/authors&gt;&lt;/contributors&gt;&lt;auth-address&gt;Dsir,Div Plant Physiol,Palmerston North,New Zealand&lt;/auth-address&gt;&lt;titles&gt;&lt;title&gt;Water-Repellency and Its Measurement by Using Intrinsic Sorptivity&lt;/title&gt;&lt;secondary-title&gt;Australian Journal of Soil Research&lt;/secondary-title&gt;&lt;alt-title&gt;Aust J Soil Res&lt;/alt-title&gt;&lt;/titles&gt;&lt;pages&gt;637-644&lt;/pages&gt;&lt;volume&gt;27&lt;/volume&gt;&lt;number&gt;4&lt;/number&gt;&lt;dates&gt;&lt;year&gt;1989&lt;/year&gt;&lt;/dates&gt;&lt;isbn&gt;0004-9573&lt;/isbn&gt;&lt;accession-num&gt;WOS:A1989CJ79800004&lt;/accession-num&gt;&lt;urls&gt;&lt;related-urls&gt;&lt;url&gt;&lt;style face="underline" font="default" size="100%"&gt;&amp;lt;Go to ISI&amp;gt;://WOS:A1989CJ79800004&lt;/style&gt;&lt;/url&gt;&lt;/related-urls&gt;&lt;/urls&gt;&lt;electronic-resource-num&gt;10.1071/Sr9890637&lt;/electronic-resource-num&gt;&lt;language&gt;English&lt;/language&gt;&lt;/record&gt;&lt;/Cite&gt;&lt;/EndNote&gt;</w:instrText>
      </w:r>
      <w:r w:rsidR="00621DD9">
        <w:fldChar w:fldCharType="separate"/>
      </w:r>
      <w:r w:rsidR="00973432">
        <w:rPr>
          <w:noProof/>
        </w:rPr>
        <w:t>[27]</w:t>
      </w:r>
      <w:r w:rsidR="00621DD9">
        <w:fldChar w:fldCharType="end"/>
      </w:r>
      <w:r>
        <w:t>.</w:t>
      </w:r>
    </w:p>
    <w:p w14:paraId="46EEB285" w14:textId="77777777" w:rsidR="00196BC7" w:rsidRDefault="00196BC7" w:rsidP="00196BC7">
      <w:pPr>
        <w:pStyle w:val="MDPI22heading2"/>
        <w:spacing w:before="240"/>
      </w:pPr>
      <w:r>
        <w:t>Statistical Analysis</w:t>
      </w:r>
    </w:p>
    <w:p w14:paraId="4E4385B6" w14:textId="50214FA1" w:rsidR="00196BC7" w:rsidRDefault="00196BC7" w:rsidP="00196BC7">
      <w:pPr>
        <w:pStyle w:val="MDPI31text"/>
      </w:pPr>
      <w:r>
        <w:t xml:space="preserve">First, a penetration resistance (PR) map was generated to determine the distribution of this property in the study site. For this, a linear interpolation with </w:t>
      </w:r>
      <w:ins w:id="164" w:author="Nicolás Riveras Muñoz" w:date="2022-09-15T16:27:00Z">
        <w:r w:rsidR="00902CF4" w:rsidRPr="00902CF4">
          <w:t xml:space="preserve">ordinary </w:t>
        </w:r>
      </w:ins>
      <w:r>
        <w:t xml:space="preserve">kriging was made </w:t>
      </w:r>
      <w:ins w:id="165" w:author="Nicolás Riveras Muñoz" w:date="2022-09-15T16:25:00Z">
        <w:r w:rsidR="00902CF4">
          <w:t xml:space="preserve">in R using the package </w:t>
        </w:r>
      </w:ins>
      <w:proofErr w:type="spellStart"/>
      <w:ins w:id="166" w:author="Nicolás Riveras Muñoz" w:date="2022-09-15T16:26:00Z">
        <w:r w:rsidR="00902CF4" w:rsidRPr="00902CF4">
          <w:rPr>
            <w:i/>
            <w:iCs/>
            <w:rPrChange w:id="167" w:author="Nicolás Riveras Muñoz" w:date="2022-09-15T16:27:00Z">
              <w:rPr/>
            </w:rPrChange>
          </w:rPr>
          <w:t>gstat</w:t>
        </w:r>
      </w:ins>
      <w:proofErr w:type="spellEnd"/>
      <w:ins w:id="168" w:author="Nicolás Riveras Muñoz" w:date="2022-09-15T16:27:00Z">
        <w:r w:rsidR="00902CF4" w:rsidRPr="00902CF4">
          <w:rPr>
            <w:i/>
            <w:iCs/>
            <w:rPrChange w:id="169" w:author="Nicolás Riveras Muñoz" w:date="2022-09-15T16:27:00Z">
              <w:rPr/>
            </w:rPrChange>
          </w:rPr>
          <w:t xml:space="preserve"> 2.0-9</w:t>
        </w:r>
      </w:ins>
      <w:ins w:id="170" w:author="Nicolás Riveras Muñoz" w:date="2022-09-15T16:29:00Z">
        <w:r w:rsidR="00902CF4">
          <w:rPr>
            <w:i/>
            <w:iCs/>
          </w:rPr>
          <w:t xml:space="preserve"> </w:t>
        </w:r>
      </w:ins>
      <w:r w:rsidR="00902CF4" w:rsidRPr="00902CF4">
        <w:rPr>
          <w:rPrChange w:id="171" w:author="Nicolás Riveras Muñoz" w:date="2022-09-15T16:29:00Z">
            <w:rPr>
              <w:i/>
              <w:iCs/>
            </w:rPr>
          </w:rPrChange>
        </w:rPr>
        <w:fldChar w:fldCharType="begin"/>
      </w:r>
      <w:r w:rsidR="00902CF4" w:rsidRPr="00902CF4">
        <w:rPr>
          <w:rPrChange w:id="172" w:author="Nicolás Riveras Muñoz" w:date="2022-09-15T16:29:00Z">
            <w:rPr>
              <w:i/>
              <w:iCs/>
            </w:rPr>
          </w:rPrChange>
        </w:rPr>
        <w:instrText xml:space="preserve"> ADDIN EN.CITE &lt;EndNote&gt;&lt;Cite&gt;&lt;Author&gt;Gräler&lt;/Author&gt;&lt;Year&gt;2016&lt;/Year&gt;&lt;RecNum&gt;302&lt;/RecNum&gt;&lt;DisplayText&gt;&lt;style size="10"&gt;[30]&lt;/style&gt;&lt;/DisplayText&gt;&lt;record&gt;&lt;rec-number&gt;302&lt;/rec-number&gt;&lt;foreign-keys&gt;&lt;key app="EN" db-id="92awdsetoxzefievsa9pszafwdxx9ttssdae" timestamp="1663252131"&gt;302&lt;/key&gt;&lt;/foreign-keys&gt;&lt;ref-type name="Journal Article"&gt;17&lt;/ref-type&gt;&lt;contributors&gt;&lt;authors&gt;&lt;author&gt;Gräler, Benedikt&lt;/author&gt;&lt;author&gt;Pebesma, Edzer J&lt;/author&gt;&lt;author&gt;Heuvelink, Gerard BM&lt;/author&gt;&lt;/authors&gt;&lt;/contributors&gt;&lt;titles&gt;&lt;title&gt;Spatio-temporal interpolation using gstat&lt;/title&gt;&lt;secondary-title&gt;R J.&lt;/secondary-title&gt;&lt;/titles&gt;&lt;periodical&gt;&lt;full-title&gt;R J.&lt;/full-title&gt;&lt;/periodical&gt;&lt;pages&gt;204&lt;/pages&gt;&lt;volume&gt;8&lt;/volume&gt;&lt;number&gt;1&lt;/number&gt;&lt;dates&gt;&lt;year&gt;2016&lt;/year&gt;&lt;/dates&gt;&lt;urls&gt;&lt;/urls&gt;&lt;/record&gt;&lt;/Cite&gt;&lt;/EndNote&gt;</w:instrText>
      </w:r>
      <w:r w:rsidR="00902CF4" w:rsidRPr="00902CF4">
        <w:rPr>
          <w:rPrChange w:id="173" w:author="Nicolás Riveras Muñoz" w:date="2022-09-15T16:29:00Z">
            <w:rPr>
              <w:i/>
              <w:iCs/>
            </w:rPr>
          </w:rPrChange>
        </w:rPr>
        <w:fldChar w:fldCharType="separate"/>
      </w:r>
      <w:r w:rsidR="00902CF4" w:rsidRPr="00902CF4">
        <w:rPr>
          <w:noProof/>
          <w:rPrChange w:id="174" w:author="Nicolás Riveras Muñoz" w:date="2022-09-15T16:29:00Z">
            <w:rPr>
              <w:i/>
              <w:iCs/>
              <w:noProof/>
            </w:rPr>
          </w:rPrChange>
        </w:rPr>
        <w:t>[30]</w:t>
      </w:r>
      <w:r w:rsidR="00902CF4" w:rsidRPr="00902CF4">
        <w:rPr>
          <w:rPrChange w:id="175" w:author="Nicolás Riveras Muñoz" w:date="2022-09-15T16:29:00Z">
            <w:rPr>
              <w:i/>
              <w:iCs/>
            </w:rPr>
          </w:rPrChange>
        </w:rPr>
        <w:fldChar w:fldCharType="end"/>
      </w:r>
      <w:del w:id="176" w:author="Nicolás Riveras Muñoz" w:date="2022-09-15T16:25:00Z">
        <w:r w:rsidRPr="00902CF4" w:rsidDel="00902CF4">
          <w:delText>with the software Surfer 10</w:delText>
        </w:r>
      </w:del>
      <w:r w:rsidRPr="00902CF4">
        <w:t>.</w:t>
      </w:r>
      <w:r>
        <w:t xml:space="preserve"> Areas of high PR and low PR </w:t>
      </w:r>
      <w:r w:rsidR="0000047B">
        <w:t>were</w:t>
      </w:r>
      <w:r w:rsidR="009C279D">
        <w:t xml:space="preserve"> calculated based in the median </w:t>
      </w:r>
      <w:ins w:id="177" w:author="Nicolás Riveras Muñoz" w:date="2022-09-15T16:37:00Z">
        <w:r w:rsidR="00E810BC">
          <w:t>(</w:t>
        </w:r>
        <w:r w:rsidR="00E810BC" w:rsidRPr="00731B4A">
          <w:t>485</w:t>
        </w:r>
        <w:r w:rsidR="00E810BC" w:rsidRPr="002D7506">
          <w:t>000 Pa</w:t>
        </w:r>
        <w:r w:rsidR="00E810BC">
          <w:t xml:space="preserve">) </w:t>
        </w:r>
      </w:ins>
      <w:r w:rsidR="009C279D">
        <w:t>of the PR as threshold value and then</w:t>
      </w:r>
      <w:r>
        <w:t xml:space="preserve"> used as blocking criteria.</w:t>
      </w:r>
    </w:p>
    <w:p w14:paraId="0F6D7874" w14:textId="63CBD957" w:rsidR="00196BC7" w:rsidRDefault="00196BC7" w:rsidP="00196BC7">
      <w:pPr>
        <w:pStyle w:val="MDPI31text"/>
      </w:pPr>
      <w:r>
        <w:t>A randomized complete block design (RCBD) was established, using areas with high and low PR as blocking criteria. In each block, a 2-factorial treatment was applied, from the combination of (</w:t>
      </w:r>
      <w:proofErr w:type="spellStart"/>
      <w:r>
        <w:t>i</w:t>
      </w:r>
      <w:proofErr w:type="spellEnd"/>
      <w:r>
        <w:t>) two relative positions to the tractor's track (</w:t>
      </w:r>
      <w:ins w:id="178" w:author="Nicolás Riveras Muñoz" w:date="2022-09-14T20:54:00Z">
        <w:r w:rsidR="00333CF2" w:rsidRPr="00333CF2">
          <w:rPr>
            <w:rPrChange w:id="179" w:author="Nicolás Riveras Muñoz" w:date="2022-09-14T20:54:00Z">
              <w:rPr>
                <w:rFonts w:ascii="Arial" w:hAnsi="Arial" w:cs="Arial"/>
                <w:color w:val="0A0A0A"/>
                <w:szCs w:val="20"/>
              </w:rPr>
            </w:rPrChange>
          </w:rPr>
          <w:t>places with frequent crossing of machinery (+M) and places without crossing (-M)</w:t>
        </w:r>
      </w:ins>
      <w:del w:id="180" w:author="Nicolás Riveras Muñoz" w:date="2022-09-14T20:54:00Z">
        <w:r w:rsidDel="00333CF2">
          <w:delText>in-the-wheel-track (</w:delText>
        </w:r>
        <w:r w:rsidR="009C279D" w:rsidDel="00333CF2">
          <w:delText>I</w:delText>
        </w:r>
        <w:r w:rsidDel="00333CF2">
          <w:delText>T) and outside-the-wheel-track (OT)</w:delText>
        </w:r>
      </w:del>
      <w:r>
        <w:t>) and (ii) two relative positions to the plow layer (topsoil and subsoil) with a total of 4 treatments. Four repetitions of each treatment where randomly distributed in each block.</w:t>
      </w:r>
    </w:p>
    <w:p w14:paraId="75B2ABBD" w14:textId="099786F1" w:rsidR="00196BC7" w:rsidRDefault="00196BC7" w:rsidP="00196BC7">
      <w:pPr>
        <w:pStyle w:val="MDPI31text"/>
      </w:pPr>
      <w:r>
        <w:t xml:space="preserve">To determine the treatment effect, an ANOVA was conducted with a confidence level of 95% using the </w:t>
      </w:r>
      <w:proofErr w:type="spellStart"/>
      <w:r>
        <w:t>Infostat</w:t>
      </w:r>
      <w:proofErr w:type="spellEnd"/>
      <w:r>
        <w:t xml:space="preserve"> software </w:t>
      </w:r>
      <w:r w:rsidR="00621DD9">
        <w:fldChar w:fldCharType="begin"/>
      </w:r>
      <w:r w:rsidR="00902CF4">
        <w:instrText xml:space="preserve"> ADDIN EN.CITE &lt;EndNote&gt;&lt;Cite&gt;&lt;Author&gt;Di Rienzo&lt;/Author&gt;&lt;Year&gt;2005&lt;/Year&gt;&lt;RecNum&gt;77&lt;/RecNum&gt;&lt;DisplayText&gt;&lt;style size="10"&gt;[31]&lt;/style&gt;&lt;/DisplayText&gt;&lt;record&gt;&lt;rec-number&gt;77&lt;/rec-number&gt;&lt;foreign-keys&gt;&lt;key app="EN" db-id="92awdsetoxzefievsa9pszafwdxx9ttssdae" timestamp="1600095667"&gt;77&lt;/key&gt;&lt;/foreign-keys&gt;&lt;ref-type name="Web Page"&gt;12&lt;/ref-type&gt;&lt;contributors&gt;&lt;authors&gt;&lt;author&gt;Di Rienzo, J.&lt;/author&gt;&lt;author&gt;Robledo, C.&lt;/author&gt;&lt;author&gt;Balzarini, M.&lt;/author&gt;&lt;author&gt;Casanoves, F.&lt;/author&gt;&lt;author&gt;González, L.&lt;/author&gt;&lt;author&gt;Tablada, M.&lt;/author&gt;&lt;/authors&gt;&lt;/contributors&gt;&lt;titles&gt;&lt;title&gt;InfoStat Software Estadístico&lt;/title&gt;&lt;/titles&gt;&lt;volume&gt;2015&lt;/volume&gt;&lt;number&gt; 2015 June 20&lt;/number&gt;&lt;dates&gt;&lt;year&gt;2005&lt;/year&gt;&lt;/dates&gt;&lt;publisher&gt;Universidad Nacional de Córdoba&lt;/publisher&gt;&lt;urls&gt;&lt;related-urls&gt;&lt;url&gt;http//www.infostat.com.ar&lt;/url&gt;&lt;/related-urls&gt;&lt;/urls&gt;&lt;/record&gt;&lt;/Cite&gt;&lt;/EndNote&gt;</w:instrText>
      </w:r>
      <w:r w:rsidR="00621DD9">
        <w:fldChar w:fldCharType="separate"/>
      </w:r>
      <w:r w:rsidR="00902CF4">
        <w:rPr>
          <w:noProof/>
        </w:rPr>
        <w:t>[31]</w:t>
      </w:r>
      <w:r w:rsidR="00621DD9">
        <w:fldChar w:fldCharType="end"/>
      </w:r>
      <w:r>
        <w:t xml:space="preserve">. In case of significant differences, the treatments were analyzed with the test of multiple comparisons of the Least </w:t>
      </w:r>
      <w:r>
        <w:rPr>
          <w:rFonts w:hint="eastAsia"/>
        </w:rPr>
        <w:t>Significant Difference (LSD) (α ≤ 0</w:t>
      </w:r>
      <w:r w:rsidR="00530EE7">
        <w:t>.</w:t>
      </w:r>
      <w:r>
        <w:rPr>
          <w:rFonts w:hint="eastAsia"/>
        </w:rPr>
        <w:t xml:space="preserve">05). Results of hydraulic conductivity (K) were determined based on a linear regression of </w:t>
      </w:r>
      <w:proofErr w:type="spellStart"/>
      <w:r>
        <w:rPr>
          <w:rFonts w:hint="eastAsia"/>
        </w:rPr>
        <w:t>K</w:t>
      </w:r>
      <w:r w:rsidR="009B3E51">
        <w:rPr>
          <w:vertAlign w:val="subscript"/>
        </w:rPr>
        <w:t>h</w:t>
      </w:r>
      <w:proofErr w:type="spellEnd"/>
      <w:r>
        <w:rPr>
          <w:rFonts w:hint="eastAsia"/>
        </w:rPr>
        <w:t xml:space="preserve"> by the supplied tension (1</w:t>
      </w:r>
      <w:r w:rsidR="0059153D">
        <w:t>00</w:t>
      </w:r>
      <w:r>
        <w:rPr>
          <w:rFonts w:hint="eastAsia"/>
        </w:rPr>
        <w:t>, 2</w:t>
      </w:r>
      <w:r w:rsidR="0059153D">
        <w:t>00</w:t>
      </w:r>
      <w:r>
        <w:rPr>
          <w:rFonts w:hint="eastAsia"/>
        </w:rPr>
        <w:t>, 4</w:t>
      </w:r>
      <w:r w:rsidR="0059153D">
        <w:t>00</w:t>
      </w:r>
      <w:r>
        <w:rPr>
          <w:rFonts w:hint="eastAsia"/>
        </w:rPr>
        <w:t xml:space="preserve"> and 6</w:t>
      </w:r>
      <w:r w:rsidR="0059153D">
        <w:t>00</w:t>
      </w:r>
      <w:r>
        <w:rPr>
          <w:rFonts w:hint="eastAsia"/>
        </w:rPr>
        <w:t xml:space="preserve"> Pa). Then the regression </w:t>
      </w:r>
      <w:r w:rsidR="0000047B">
        <w:t>coefficients</w:t>
      </w:r>
      <w:r>
        <w:rPr>
          <w:rFonts w:hint="eastAsia"/>
        </w:rPr>
        <w:t xml:space="preserve"> </w:t>
      </w:r>
      <w:r w:rsidR="0000047B">
        <w:t>were</w:t>
      </w:r>
      <w:r>
        <w:rPr>
          <w:rFonts w:hint="eastAsia"/>
        </w:rPr>
        <w:t xml:space="preserve"> compared through a t-test, comparing pairs</w:t>
      </w:r>
      <w:r>
        <w:t xml:space="preserve"> with the slopes and intercepts of the linear model. Moreover, a </w:t>
      </w:r>
      <w:r w:rsidR="0000047B" w:rsidRPr="0000047B">
        <w:t xml:space="preserve">generalized linear mixed model </w:t>
      </w:r>
      <w:r>
        <w:t>(</w:t>
      </w:r>
      <w:r w:rsidR="0000047B" w:rsidRPr="0000047B">
        <w:t>GLMM</w:t>
      </w:r>
      <w:r>
        <w:t>) was performed with the whole set of data (</w:t>
      </w:r>
      <w:proofErr w:type="spellStart"/>
      <w:r>
        <w:t>K</w:t>
      </w:r>
      <w:r w:rsidR="009B3E51">
        <w:rPr>
          <w:vertAlign w:val="subscript"/>
        </w:rPr>
        <w:t>h</w:t>
      </w:r>
      <w:proofErr w:type="spellEnd"/>
      <w:r>
        <w:t xml:space="preserve"> for four repetitions at four soil water pressure stages, n = 16) and normalized distributions, when data did not show normal distribution and therefore the assumptions for errors were not fulfilled </w:t>
      </w:r>
      <w:r w:rsidR="00621DD9">
        <w:fldChar w:fldCharType="begin"/>
      </w:r>
      <w:r w:rsidR="00902CF4">
        <w:instrText xml:space="preserve"> ADDIN EN.CITE &lt;EndNote&gt;&lt;Cite&gt;&lt;Author&gt;Badiella&lt;/Author&gt;&lt;Year&gt;2011&lt;/Year&gt;&lt;RecNum&gt;5&lt;/RecNum&gt;&lt;DisplayText&gt;&lt;style size="10"&gt;[32]&lt;/style&gt;&lt;/DisplayText&gt;&lt;record&gt;&lt;rec-number&gt;5&lt;/rec-number&gt;&lt;foreign-keys&gt;&lt;key app="EN" db-id="92awdsetoxzefievsa9pszafwdxx9ttssdae" timestamp="1600068694"&gt;5&lt;/key&gt;&lt;/foreign-keys&gt;&lt;ref-type name="Conference Proceedings"&gt;10&lt;/ref-type&gt;&lt;contributors&gt;&lt;authors&gt;&lt;author&gt;Badiella, Llorenç&lt;/author&gt;&lt;/authors&gt;&lt;secondary-authors&gt;&lt;author&gt;SGAPEIO&lt;/author&gt;&lt;/secondary-authors&gt;&lt;/contributors&gt;&lt;titles&gt;&lt;title&gt;Modelos lineales generalizados mixtos: algunos casos prácticos&lt;/title&gt;&lt;secondary-title&gt;X Congreso Galego de Estatística e Investigación de Operacións&lt;/secondary-title&gt;&lt;/titles&gt;&lt;pages&gt;1 - 6&lt;/pages&gt;&lt;dates&gt;&lt;year&gt;2011&lt;/year&gt;&lt;pub-dates&gt;&lt;date&gt;Nov 3–5&lt;/date&gt;&lt;/pub-dates&gt;&lt;/dates&gt;&lt;pub-location&gt;Pontevedra, Spain&lt;/pub-location&gt;&lt;publisher&gt;Sociedade Galega para a Promoción da Estatística e da Investigación de Operacións&lt;/publisher&gt;&lt;urls&gt;&lt;/urls&gt;&lt;/record&gt;&lt;/Cite&gt;&lt;/EndNote&gt;</w:instrText>
      </w:r>
      <w:r w:rsidR="00621DD9">
        <w:fldChar w:fldCharType="separate"/>
      </w:r>
      <w:r w:rsidR="00902CF4">
        <w:rPr>
          <w:noProof/>
        </w:rPr>
        <w:t>[32]</w:t>
      </w:r>
      <w:r w:rsidR="00621DD9">
        <w:fldChar w:fldCharType="end"/>
      </w:r>
      <w:r>
        <w:t xml:space="preserve">. Because both approaches gave comparable results, the first statistical analysis is presented as representative of the </w:t>
      </w:r>
      <w:proofErr w:type="spellStart"/>
      <w:r>
        <w:t>K</w:t>
      </w:r>
      <w:r w:rsidR="009B3E51">
        <w:rPr>
          <w:vertAlign w:val="subscript"/>
        </w:rPr>
        <w:t>h</w:t>
      </w:r>
      <w:proofErr w:type="spellEnd"/>
      <w:r>
        <w:t xml:space="preserve">, but </w:t>
      </w:r>
      <w:r w:rsidR="0000047B" w:rsidRPr="0000047B">
        <w:t>GLMM</w:t>
      </w:r>
      <w:r w:rsidR="0000047B">
        <w:t xml:space="preserve"> </w:t>
      </w:r>
      <w:r>
        <w:t>was used to determine the confidence intervals for intercepts (95%), equivalent to K</w:t>
      </w:r>
      <w:r w:rsidR="009B3E51" w:rsidRPr="009B3E51">
        <w:rPr>
          <w:vertAlign w:val="subscript"/>
        </w:rPr>
        <w:t>sat</w:t>
      </w:r>
      <w:r>
        <w:t>.</w:t>
      </w:r>
    </w:p>
    <w:p w14:paraId="62737B4D" w14:textId="512EB690" w:rsidR="00196BC7" w:rsidRDefault="00196BC7">
      <w:pPr>
        <w:pStyle w:val="MDPI31text"/>
        <w:spacing w:line="240" w:lineRule="auto"/>
        <w:pPrChange w:id="181" w:author="Nicolás Riveras Muñoz" w:date="2022-09-14T12:37:00Z">
          <w:pPr>
            <w:pStyle w:val="MDPI31text"/>
          </w:pPr>
        </w:pPrChange>
      </w:pPr>
      <w:r>
        <w:t xml:space="preserve">Dependence between variables was explored through stepwise regression using the </w:t>
      </w:r>
      <w:r w:rsidRPr="00894EB4">
        <w:rPr>
          <w:i/>
          <w:iCs/>
          <w:rPrChange w:id="182" w:author="Nicolás Riveras Muñoz" w:date="2022-09-15T16:34:00Z">
            <w:rPr/>
          </w:rPrChange>
        </w:rPr>
        <w:t>stats</w:t>
      </w:r>
      <w:r>
        <w:t xml:space="preserve"> package of R 3.5.3</w:t>
      </w:r>
      <w:ins w:id="183" w:author="Nicolás Riveras Muñoz" w:date="2022-09-15T16:34:00Z">
        <w:r w:rsidR="00894EB4">
          <w:t xml:space="preserve"> </w:t>
        </w:r>
      </w:ins>
      <w:r w:rsidR="00894EB4">
        <w:fldChar w:fldCharType="begin"/>
      </w:r>
      <w:r w:rsidR="00894EB4">
        <w:instrText xml:space="preserve"> ADDIN EN.CITE &lt;EndNote&gt;&lt;Cite&gt;&lt;Author&gt;Team&lt;/Author&gt;&lt;Year&gt;2013&lt;/Year&gt;&lt;RecNum&gt;303&lt;/RecNum&gt;&lt;DisplayText&gt;&lt;style size="10"&gt;[33]&lt;/style&gt;&lt;/DisplayText&gt;&lt;record&gt;&lt;rec-number&gt;303&lt;/rec-number&gt;&lt;foreign-keys&gt;&lt;key app="EN" db-id="92awdsetoxzefievsa9pszafwdxx9ttssdae" timestamp="1663252480"&gt;303&lt;/key&gt;&lt;/foreign-keys&gt;&lt;ref-type name="Journal Article"&gt;17&lt;/ref-type&gt;&lt;contributors&gt;&lt;authors&gt;&lt;author&gt;Team, R Core&lt;/author&gt;&lt;/authors&gt;&lt;/contributors&gt;&lt;titles&gt;&lt;title&gt;R: A language and environment for statistical computing. R Foundation for Statistical Computing, Vienna, Austria&lt;/title&gt;&lt;secondary-title&gt;http://www. R-project. org/&lt;/secondary-title&gt;&lt;/titles&gt;&lt;periodical&gt;&lt;full-title&gt;http://www. R-project. org/&lt;/full-title&gt;&lt;/periodical&gt;&lt;dates&gt;&lt;year&gt;2013&lt;/year&gt;&lt;/dates&gt;&lt;urls&gt;&lt;/urls&gt;&lt;/record&gt;&lt;/Cite&gt;&lt;/EndNote&gt;</w:instrText>
      </w:r>
      <w:r w:rsidR="00894EB4">
        <w:fldChar w:fldCharType="separate"/>
      </w:r>
      <w:r w:rsidR="00894EB4">
        <w:rPr>
          <w:noProof/>
        </w:rPr>
        <w:t>[33]</w:t>
      </w:r>
      <w:r w:rsidR="00894EB4">
        <w:fldChar w:fldCharType="end"/>
      </w:r>
      <w:r>
        <w:t>. Model selection was made based on simplicity, Akaike Information Criterion (AIC) and avoiding collinearity between variables.</w:t>
      </w:r>
    </w:p>
    <w:p w14:paraId="034E2CBE" w14:textId="31CE5CB0" w:rsidR="00196BC7" w:rsidRDefault="00196BC7">
      <w:pPr>
        <w:pStyle w:val="MDPI31text"/>
        <w:spacing w:line="240" w:lineRule="auto"/>
        <w:pPrChange w:id="184" w:author="Nicolás Riveras Muñoz" w:date="2022-09-14T12:37:00Z">
          <w:pPr>
            <w:pStyle w:val="MDPI31text"/>
          </w:pPr>
        </w:pPrChange>
      </w:pPr>
      <w:r>
        <w:t>Finally, a correlation analysis was performed between hydrophobicity (R index) and saturated hydraulic conductivity (K</w:t>
      </w:r>
      <w:r w:rsidRPr="009B3E51">
        <w:rPr>
          <w:vertAlign w:val="subscript"/>
        </w:rPr>
        <w:t>s</w:t>
      </w:r>
      <w:r w:rsidR="009B3E51" w:rsidRPr="009B3E51">
        <w:rPr>
          <w:vertAlign w:val="subscript"/>
        </w:rPr>
        <w:t>at</w:t>
      </w:r>
      <w:r>
        <w:t>), to determine if the water repellency alters the water flow in the soil. For this, a logarithmic adjustment of the variable K</w:t>
      </w:r>
      <w:r w:rsidR="009B3E51" w:rsidRPr="009B3E51">
        <w:rPr>
          <w:vertAlign w:val="subscript"/>
        </w:rPr>
        <w:t>sat</w:t>
      </w:r>
      <w:r>
        <w:t xml:space="preserve"> was performed as a function of the R index, achieving an adjustment with a significance of 95%.</w:t>
      </w:r>
    </w:p>
    <w:p w14:paraId="159B5419" w14:textId="2EF934CA" w:rsidR="00A12FE9" w:rsidRDefault="005F11A1" w:rsidP="005F11A1">
      <w:pPr>
        <w:pStyle w:val="MDPI21heading1"/>
        <w:rPr>
          <w:ins w:id="185" w:author="Nicolás Riveras Muñoz" w:date="2022-09-13T15:25:00Z"/>
        </w:rPr>
      </w:pPr>
      <w:r w:rsidRPr="002D7506">
        <w:t>3. Results</w:t>
      </w:r>
      <w:del w:id="186" w:author="Nicolás Riveras Muñoz" w:date="2022-09-13T15:25:00Z">
        <w:r w:rsidR="00E23A7A" w:rsidRPr="00D8258D" w:rsidDel="00A12FE9">
          <w:delText xml:space="preserve"> </w:delText>
        </w:r>
        <w:r w:rsidR="00E23A7A" w:rsidRPr="002D7506" w:rsidDel="00A12FE9">
          <w:delText>and</w:delText>
        </w:r>
        <w:r w:rsidR="00E23A7A" w:rsidDel="00A12FE9">
          <w:delText xml:space="preserve"> </w:delText>
        </w:r>
      </w:del>
    </w:p>
    <w:p w14:paraId="3D2A65BE" w14:textId="77777777" w:rsidR="00A12FE9" w:rsidRDefault="00A12FE9" w:rsidP="00BD40BB">
      <w:pPr>
        <w:pStyle w:val="MDPI22heading2"/>
        <w:spacing w:before="240"/>
        <w:rPr>
          <w:ins w:id="187" w:author="Nicolás Riveras Muñoz" w:date="2022-09-13T15:25:00Z"/>
        </w:rPr>
      </w:pPr>
      <w:ins w:id="188" w:author="Nicolás Riveras Muñoz" w:date="2022-09-13T15:25:00Z">
        <w:r w:rsidRPr="00E23A7A">
          <w:t>State of Soil Compaction and Related Physical Soil Properties</w:t>
        </w:r>
      </w:ins>
    </w:p>
    <w:p w14:paraId="1E8E0E6E" w14:textId="7772B4A3" w:rsidR="00A12FE9" w:rsidRDefault="006812B5">
      <w:pPr>
        <w:pStyle w:val="MDPI23heading3"/>
        <w:spacing w:before="240"/>
        <w:rPr>
          <w:ins w:id="189" w:author="Nicolás Riveras Muñoz" w:date="2022-09-13T17:13:00Z"/>
        </w:rPr>
        <w:pPrChange w:id="190" w:author="Nicolás Riveras Muñoz" w:date="2022-09-14T12:36:00Z">
          <w:pPr>
            <w:pStyle w:val="MDPI23heading3"/>
          </w:pPr>
        </w:pPrChange>
      </w:pPr>
      <w:moveToRangeStart w:id="191" w:author="Nicolás Riveras Muñoz" w:date="2022-09-13T17:12:00Z" w:name="move113981565"/>
      <w:moveTo w:id="192" w:author="Nicolás Riveras Muñoz" w:date="2022-09-13T17:12:00Z">
        <w:del w:id="193" w:author="Nicolás Riveras Muñoz" w:date="2022-09-13T17:13:00Z">
          <w:r w:rsidRPr="00324A9D" w:rsidDel="006812B5">
            <w:rPr>
              <w:highlight w:val="yellow"/>
            </w:rPr>
            <w:delText>The depth trend of PR can be clearly distinguished between high and low zone (</w:delText>
          </w:r>
          <w:r w:rsidRPr="00324A9D" w:rsidDel="006812B5">
            <w:rPr>
              <w:highlight w:val="yellow"/>
            </w:rPr>
            <w:fldChar w:fldCharType="begin"/>
          </w:r>
          <w:r w:rsidRPr="00324A9D" w:rsidDel="006812B5">
            <w:rPr>
              <w:highlight w:val="yellow"/>
            </w:rPr>
            <w:delInstrText xml:space="preserve"> REF _Ref112254124 \h  \* MERGEFORMAT </w:delInstrText>
          </w:r>
        </w:del>
      </w:moveTo>
      <w:del w:id="194" w:author="Nicolás Riveras Muñoz" w:date="2022-09-13T17:13:00Z">
        <w:r w:rsidRPr="00324A9D" w:rsidDel="006812B5">
          <w:rPr>
            <w:highlight w:val="yellow"/>
          </w:rPr>
        </w:r>
      </w:del>
      <w:moveTo w:id="195" w:author="Nicolás Riveras Muñoz" w:date="2022-09-13T17:12:00Z">
        <w:del w:id="196" w:author="Nicolás Riveras Muñoz" w:date="2022-09-13T17:13:00Z">
          <w:r w:rsidRPr="00324A9D" w:rsidDel="006812B5">
            <w:rPr>
              <w:highlight w:val="yellow"/>
            </w:rPr>
            <w:fldChar w:fldCharType="separate"/>
          </w:r>
          <w:r w:rsidRPr="00324A9D" w:rsidDel="006812B5">
            <w:rPr>
              <w:highlight w:val="yellow"/>
            </w:rPr>
            <w:delText>Figure 2</w:delText>
          </w:r>
          <w:r w:rsidRPr="00324A9D" w:rsidDel="006812B5">
            <w:rPr>
              <w:highlight w:val="yellow"/>
            </w:rPr>
            <w:fldChar w:fldCharType="end"/>
          </w:r>
          <w:r w:rsidRPr="00324A9D" w:rsidDel="006812B5">
            <w:rPr>
              <w:highlight w:val="yellow"/>
            </w:rPr>
            <w:delText>).</w:delText>
          </w:r>
        </w:del>
      </w:moveTo>
      <w:moveToRangeStart w:id="197" w:author="Nicolás Riveras Muñoz" w:date="2022-09-13T17:13:00Z" w:name="move113981616"/>
      <w:moveToRangeEnd w:id="191"/>
      <w:moveTo w:id="198" w:author="Nicolás Riveras Muñoz" w:date="2022-09-13T17:13:00Z">
        <w:del w:id="199" w:author="Nicolás Riveras Muñoz" w:date="2022-09-13T17:13:00Z">
          <w:r w:rsidRPr="00324A9D" w:rsidDel="006812B5">
            <w:rPr>
              <w:highlight w:val="yellow"/>
            </w:rPr>
            <w:delText>As for the area of low PR, this presents lower values on the surface, but in depth it is constantly increasing. above the plow foot, there is greater heterogeneity and no clear difference between high PR and low PR</w:delText>
          </w:r>
          <w:r w:rsidRPr="004F5A93" w:rsidDel="006812B5">
            <w:delText>.</w:delText>
          </w:r>
        </w:del>
      </w:moveTo>
      <w:moveToRangeEnd w:id="197"/>
      <w:ins w:id="200" w:author="Nicolás Riveras Muñoz" w:date="2022-09-13T15:25:00Z">
        <w:r w:rsidR="00A12FE9" w:rsidRPr="00461AD2">
          <w:t>Penetration Resistance (PR)</w:t>
        </w:r>
      </w:ins>
    </w:p>
    <w:p w14:paraId="50E88816" w14:textId="37EB78C2" w:rsidR="00C35B12" w:rsidRDefault="002120A1">
      <w:pPr>
        <w:pStyle w:val="MDPI23heading3"/>
        <w:ind w:firstLine="425"/>
        <w:jc w:val="both"/>
        <w:outlineLvl w:val="9"/>
        <w:rPr>
          <w:ins w:id="201" w:author="Nicolás Riveras Muñoz" w:date="2022-09-13T17:19:00Z"/>
        </w:rPr>
        <w:pPrChange w:id="202" w:author="Nicolás Riveras Muñoz" w:date="2022-09-14T12:37:00Z">
          <w:pPr>
            <w:pStyle w:val="MDPI23heading3"/>
            <w:jc w:val="both"/>
            <w:outlineLvl w:val="9"/>
          </w:pPr>
        </w:pPrChange>
      </w:pPr>
      <w:ins w:id="203" w:author="Nicolás Riveras Muñoz" w:date="2022-09-13T17:23:00Z">
        <w:r w:rsidRPr="002120A1">
          <w:t xml:space="preserve">When looking at how the PR behaves </w:t>
        </w:r>
        <w:r w:rsidRPr="00484970">
          <w:t>vertically</w:t>
        </w:r>
      </w:ins>
      <w:ins w:id="204" w:author="Nicolás Riveras Muñoz" w:date="2022-09-13T19:07:00Z">
        <w:r w:rsidR="00484970" w:rsidRPr="00484970">
          <w:t xml:space="preserve"> (</w:t>
        </w:r>
        <w:r w:rsidR="00484970" w:rsidRPr="00484970">
          <w:fldChar w:fldCharType="begin"/>
        </w:r>
        <w:r w:rsidR="00484970" w:rsidRPr="00484970">
          <w:instrText xml:space="preserve"> REF _Ref113988479 \h </w:instrText>
        </w:r>
      </w:ins>
      <w:r w:rsidR="00484970" w:rsidRPr="00484970">
        <w:rPr>
          <w:rPrChange w:id="205" w:author="Nicolás Riveras Muñoz" w:date="2022-09-13T19:07:00Z">
            <w:rPr>
              <w:b/>
              <w:bCs/>
            </w:rPr>
          </w:rPrChange>
        </w:rPr>
        <w:instrText xml:space="preserve"> \* MERGEFORMAT </w:instrText>
      </w:r>
      <w:r w:rsidR="00484970" w:rsidRPr="00484970">
        <w:fldChar w:fldCharType="separate"/>
      </w:r>
      <w:ins w:id="206" w:author="Nicolás Riveras Muñoz" w:date="2022-09-17T07:25:00Z">
        <w:r w:rsidR="00CC5A61" w:rsidRPr="00CC5A61">
          <w:rPr>
            <w:rPrChange w:id="207" w:author="Nicolás Riveras Muñoz" w:date="2022-09-17T07:25:00Z">
              <w:rPr>
                <w:b/>
              </w:rPr>
            </w:rPrChange>
          </w:rPr>
          <w:t xml:space="preserve">Figure </w:t>
        </w:r>
        <w:r w:rsidR="00CC5A61" w:rsidRPr="00CC5A61">
          <w:rPr>
            <w:rPrChange w:id="208" w:author="Nicolás Riveras Muñoz" w:date="2022-09-17T07:25:00Z">
              <w:rPr>
                <w:b/>
                <w:noProof/>
              </w:rPr>
            </w:rPrChange>
          </w:rPr>
          <w:t>2</w:t>
        </w:r>
      </w:ins>
      <w:ins w:id="209" w:author="Nicolás Riveras Muñoz" w:date="2022-09-13T19:07:00Z">
        <w:r w:rsidR="00484970" w:rsidRPr="00484970">
          <w:fldChar w:fldCharType="end"/>
        </w:r>
        <w:r w:rsidR="00484970" w:rsidRPr="00484970">
          <w:t>)</w:t>
        </w:r>
      </w:ins>
      <w:ins w:id="210" w:author="Nicolás Riveras Muñoz" w:date="2022-09-13T17:23:00Z">
        <w:r w:rsidRPr="00484970">
          <w:t xml:space="preserve">, it increases up to approximately 40 cm, which coincides with the plowing depth. </w:t>
        </w:r>
      </w:ins>
      <w:ins w:id="211" w:author="Nicolás Riveras Muñoz" w:date="2022-09-13T17:28:00Z">
        <w:r w:rsidR="00AA22A0" w:rsidRPr="00484970">
          <w:t>A</w:t>
        </w:r>
        <w:r w:rsidR="00AA22A0" w:rsidRPr="00AA22A0">
          <w:t xml:space="preserve"> clear difference of approximately </w:t>
        </w:r>
      </w:ins>
      <w:ins w:id="212" w:author="Nicolás Riveras Muñoz" w:date="2022-09-13T19:07:00Z">
        <w:r w:rsidR="00484970">
          <w:t>4</w:t>
        </w:r>
      </w:ins>
      <w:ins w:id="213" w:author="Nicolás Riveras Muñoz" w:date="2022-09-13T17:28:00Z">
        <w:r w:rsidR="00AA22A0" w:rsidRPr="00AA22A0">
          <w:t xml:space="preserve">00000 Pa can be seen between the low and high </w:t>
        </w:r>
      </w:ins>
      <w:ins w:id="214" w:author="Nicolás Riveras Muñoz" w:date="2022-09-13T19:08:00Z">
        <w:r w:rsidR="00484970">
          <w:t>PR</w:t>
        </w:r>
      </w:ins>
      <w:ins w:id="215" w:author="Nicolás Riveras Muñoz" w:date="2022-09-13T17:28:00Z">
        <w:r w:rsidR="00AA22A0" w:rsidRPr="00AA22A0">
          <w:t xml:space="preserve"> zones, with higher values in the latter</w:t>
        </w:r>
      </w:ins>
      <w:ins w:id="216" w:author="Nicolás Riveras Muñoz" w:date="2022-09-13T17:23:00Z">
        <w:r w:rsidRPr="002120A1">
          <w:t>.</w:t>
        </w:r>
        <w:r>
          <w:t xml:space="preserve"> </w:t>
        </w:r>
      </w:ins>
      <w:ins w:id="217" w:author="Nicolás Riveras Muñoz" w:date="2022-09-13T22:44:00Z">
        <w:r w:rsidR="00776E65" w:rsidRPr="00776E65">
          <w:t>More profound</w:t>
        </w:r>
        <w:r w:rsidR="00776E65">
          <w:t xml:space="preserve"> </w:t>
        </w:r>
      </w:ins>
      <w:ins w:id="218" w:author="Nicolás Riveras Muñoz" w:date="2022-09-13T17:21:00Z">
        <w:r w:rsidRPr="002120A1">
          <w:t xml:space="preserve">than 40 cm, </w:t>
        </w:r>
      </w:ins>
      <w:ins w:id="219" w:author="Nicolás Riveras Muñoz" w:date="2022-09-13T19:08:00Z">
        <w:r w:rsidR="00484970">
          <w:t>PR</w:t>
        </w:r>
      </w:ins>
      <w:ins w:id="220" w:author="Nicolás Riveras Muñoz" w:date="2022-09-13T17:21:00Z">
        <w:r w:rsidRPr="002120A1">
          <w:t xml:space="preserve"> tends to decrease in depth, with </w:t>
        </w:r>
      </w:ins>
      <w:ins w:id="221" w:author="Nicolás Riveras Muñoz" w:date="2022-09-13T17:24:00Z">
        <w:r>
          <w:t xml:space="preserve">heterogeneous but </w:t>
        </w:r>
      </w:ins>
      <w:ins w:id="222" w:author="Nicolás Riveras Muñoz" w:date="2022-09-13T17:21:00Z">
        <w:r w:rsidRPr="002120A1">
          <w:t xml:space="preserve">similar values between high and low </w:t>
        </w:r>
      </w:ins>
      <w:ins w:id="223" w:author="Nicolás Riveras Muñoz" w:date="2022-09-13T19:08:00Z">
        <w:r w:rsidR="00484970">
          <w:t>PR</w:t>
        </w:r>
      </w:ins>
      <w:ins w:id="224" w:author="Nicolás Riveras Muñoz" w:date="2022-09-13T17:21:00Z">
        <w:r w:rsidRPr="002120A1">
          <w:t>.</w:t>
        </w:r>
      </w:ins>
    </w:p>
    <w:p w14:paraId="494C814E" w14:textId="4DA9C4E8" w:rsidR="00A12FE9" w:rsidRDefault="00A12FE9" w:rsidP="00A12FE9">
      <w:pPr>
        <w:pStyle w:val="MDPI31text"/>
        <w:jc w:val="center"/>
        <w:rPr>
          <w:ins w:id="225" w:author="Nicolás Riveras Muñoz" w:date="2022-09-13T19:05:00Z"/>
        </w:rPr>
      </w:pPr>
      <w:moveToRangeStart w:id="226" w:author="Nicolás Riveras Muñoz" w:date="2022-09-13T15:26:00Z" w:name="move113975209"/>
      <w:moveTo w:id="227" w:author="Nicolás Riveras Muñoz" w:date="2022-09-13T15:26:00Z">
        <w:r>
          <w:rPr>
            <w:noProof/>
          </w:rPr>
          <w:lastRenderedPageBreak/>
          <w:drawing>
            <wp:inline distT="0" distB="0" distL="0" distR="0" wp14:anchorId="61D2F7F8" wp14:editId="757FE093">
              <wp:extent cx="4428000" cy="2214000"/>
              <wp:effectExtent l="0" t="0" r="0" b="0"/>
              <wp:docPr id="4" name="Picture 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28000" cy="2214000"/>
                      </a:xfrm>
                      <a:prstGeom prst="rect">
                        <a:avLst/>
                      </a:prstGeom>
                      <a:noFill/>
                      <a:ln>
                        <a:noFill/>
                      </a:ln>
                    </pic:spPr>
                  </pic:pic>
                </a:graphicData>
              </a:graphic>
            </wp:inline>
          </w:drawing>
        </w:r>
      </w:moveTo>
    </w:p>
    <w:p w14:paraId="04F3C9BB" w14:textId="57181A6A" w:rsidR="002D7506" w:rsidRPr="002D7506" w:rsidRDefault="002D7506">
      <w:pPr>
        <w:pStyle w:val="MDPI51figurecaption"/>
        <w:rPr>
          <w:ins w:id="228" w:author="Nicolás Riveras Muñoz" w:date="2022-09-13T17:14:00Z"/>
          <w:bCs/>
        </w:rPr>
        <w:pPrChange w:id="229" w:author="Nicolás Riveras Muñoz" w:date="2022-09-13T19:05:00Z">
          <w:pPr>
            <w:pStyle w:val="MDPI31text"/>
            <w:jc w:val="center"/>
          </w:pPr>
        </w:pPrChange>
      </w:pPr>
      <w:bookmarkStart w:id="230" w:name="_Ref113988479"/>
      <w:ins w:id="231" w:author="Nicolás Riveras Muñoz" w:date="2022-09-13T19:05:00Z">
        <w:r w:rsidRPr="00435897">
          <w:rPr>
            <w:b/>
          </w:rPr>
          <w:t xml:space="preserve">Figure </w:t>
        </w:r>
        <w:r w:rsidRPr="00435897">
          <w:rPr>
            <w:b/>
          </w:rPr>
          <w:fldChar w:fldCharType="begin"/>
        </w:r>
        <w:r w:rsidRPr="00435897">
          <w:rPr>
            <w:b/>
          </w:rPr>
          <w:instrText xml:space="preserve"> SEQ Figure \* ARABIC </w:instrText>
        </w:r>
        <w:r w:rsidRPr="00435897">
          <w:rPr>
            <w:b/>
          </w:rPr>
          <w:fldChar w:fldCharType="separate"/>
        </w:r>
      </w:ins>
      <w:ins w:id="232" w:author="Nicolás Riveras Muñoz" w:date="2022-09-17T07:25:00Z">
        <w:r w:rsidR="00CC5A61">
          <w:rPr>
            <w:b/>
            <w:noProof/>
          </w:rPr>
          <w:t>2</w:t>
        </w:r>
      </w:ins>
      <w:ins w:id="233" w:author="Nicolás Riveras Muñoz" w:date="2022-09-13T19:05:00Z">
        <w:r w:rsidRPr="00435897">
          <w:rPr>
            <w:b/>
          </w:rPr>
          <w:fldChar w:fldCharType="end"/>
        </w:r>
        <w:bookmarkEnd w:id="230"/>
        <w:r w:rsidRPr="00461AD2">
          <w:rPr>
            <w:b/>
          </w:rPr>
          <w:t xml:space="preserve">. </w:t>
        </w:r>
        <w:bookmarkStart w:id="234" w:name="_Hlk114140289"/>
        <w:r w:rsidRPr="00435897">
          <w:rPr>
            <w:bCs/>
          </w:rPr>
          <w:t xml:space="preserve">Average </w:t>
        </w:r>
      </w:ins>
      <w:ins w:id="235" w:author="Nicolás Riveras Muñoz" w:date="2022-09-15T13:17:00Z">
        <w:r w:rsidR="00DF063E">
          <w:rPr>
            <w:bCs/>
          </w:rPr>
          <w:t>values</w:t>
        </w:r>
      </w:ins>
      <w:ins w:id="236" w:author="Nicolás Riveras Muñoz" w:date="2022-09-13T19:05:00Z">
        <w:r w:rsidRPr="00435897">
          <w:rPr>
            <w:bCs/>
          </w:rPr>
          <w:t xml:space="preserve"> of high (blue) and low (green) PR</w:t>
        </w:r>
      </w:ins>
      <w:ins w:id="237" w:author="Nicolás Riveras Muñoz" w:date="2022-09-15T13:17:00Z">
        <w:r w:rsidR="00DF063E">
          <w:rPr>
            <w:bCs/>
          </w:rPr>
          <w:t xml:space="preserve"> along the soil profile</w:t>
        </w:r>
      </w:ins>
      <w:ins w:id="238" w:author="Nicolás Riveras Muñoz" w:date="2022-09-13T19:05:00Z">
        <w:r w:rsidRPr="00435897">
          <w:rPr>
            <w:bCs/>
          </w:rPr>
          <w:t>, defined in the 0 – 5 cm soil layer.</w:t>
        </w:r>
      </w:ins>
      <w:bookmarkEnd w:id="234"/>
    </w:p>
    <w:p w14:paraId="2070C825" w14:textId="39190B4A" w:rsidR="006812B5" w:rsidRPr="002D7506" w:rsidRDefault="006812B5">
      <w:pPr>
        <w:pStyle w:val="MDPI23heading3"/>
        <w:spacing w:line="240" w:lineRule="auto"/>
        <w:ind w:firstLine="425"/>
        <w:jc w:val="both"/>
        <w:outlineLvl w:val="9"/>
        <w:rPr>
          <w:moveTo w:id="239" w:author="Nicolás Riveras Muñoz" w:date="2022-09-13T15:26:00Z"/>
        </w:rPr>
        <w:pPrChange w:id="240" w:author="Nicolás Riveras Muñoz" w:date="2022-09-14T12:37:00Z">
          <w:pPr>
            <w:pStyle w:val="MDPI31text"/>
            <w:jc w:val="center"/>
          </w:pPr>
        </w:pPrChange>
      </w:pPr>
      <w:ins w:id="241" w:author="Nicolás Riveras Muñoz" w:date="2022-09-13T17:14:00Z">
        <w:r w:rsidRPr="002D7506">
          <w:rPr>
            <w:rPrChange w:id="242" w:author="Nicolás Riveras Muñoz" w:date="2022-09-13T19:04:00Z">
              <w:rPr>
                <w:highlight w:val="yellow"/>
              </w:rPr>
            </w:rPrChange>
          </w:rPr>
          <w:t>The areas of high and low PR can be clearly identified on the spatial distribution map of PR obtained in field (</w:t>
        </w:r>
        <w:r w:rsidRPr="002D7506">
          <w:rPr>
            <w:rPrChange w:id="243" w:author="Nicolás Riveras Muñoz" w:date="2022-09-13T19:04:00Z">
              <w:rPr>
                <w:highlight w:val="yellow"/>
              </w:rPr>
            </w:rPrChange>
          </w:rPr>
          <w:fldChar w:fldCharType="begin"/>
        </w:r>
        <w:r w:rsidRPr="002D7506">
          <w:rPr>
            <w:rPrChange w:id="244" w:author="Nicolás Riveras Muñoz" w:date="2022-09-13T19:04:00Z">
              <w:rPr>
                <w:highlight w:val="yellow"/>
              </w:rPr>
            </w:rPrChange>
          </w:rPr>
          <w:instrText xml:space="preserve"> REF _Ref112254708 \h  \* MERGEFORMAT </w:instrText>
        </w:r>
      </w:ins>
      <w:ins w:id="245" w:author="Nicolás Riveras Muñoz" w:date="2022-09-13T17:14:00Z">
        <w:r w:rsidRPr="002D7506">
          <w:rPr>
            <w:rPrChange w:id="246" w:author="Nicolás Riveras Muñoz" w:date="2022-09-13T19:04:00Z">
              <w:rPr>
                <w:highlight w:val="yellow"/>
              </w:rPr>
            </w:rPrChange>
          </w:rPr>
          <w:fldChar w:fldCharType="end"/>
        </w:r>
        <w:r w:rsidRPr="002D7506">
          <w:rPr>
            <w:rPrChange w:id="247" w:author="Nicolás Riveras Muñoz" w:date="2022-09-13T19:04:00Z">
              <w:rPr>
                <w:highlight w:val="yellow"/>
              </w:rPr>
            </w:rPrChange>
          </w:rPr>
          <w:t>).</w:t>
        </w:r>
        <w:r w:rsidRPr="002D7506">
          <w:t xml:space="preserve"> </w:t>
        </w:r>
      </w:ins>
      <w:ins w:id="248" w:author="Nicolás Riveras Muñoz" w:date="2022-09-13T19:00:00Z">
        <w:r w:rsidR="002D7506" w:rsidRPr="002D7506">
          <w:rPr>
            <w:rPrChange w:id="249" w:author="Nicolás Riveras Muñoz" w:date="2022-09-13T19:04:00Z">
              <w:rPr>
                <w:lang w:val="es-CL"/>
              </w:rPr>
            </w:rPrChange>
          </w:rPr>
          <w:t xml:space="preserve">Low </w:t>
        </w:r>
        <w:r w:rsidR="002D7506" w:rsidRPr="002D7506">
          <w:t>PR</w:t>
        </w:r>
        <w:r w:rsidR="002D7506" w:rsidRPr="002D7506">
          <w:rPr>
            <w:rPrChange w:id="250" w:author="Nicolás Riveras Muñoz" w:date="2022-09-13T19:04:00Z">
              <w:rPr>
                <w:lang w:val="es-CL"/>
              </w:rPr>
            </w:rPrChange>
          </w:rPr>
          <w:t xml:space="preserve"> zones range from 156</w:t>
        </w:r>
      </w:ins>
      <w:ins w:id="251" w:author="Nicolás Riveras Muñoz" w:date="2022-09-13T19:02:00Z">
        <w:r w:rsidR="002D7506" w:rsidRPr="002D7506">
          <w:t>000</w:t>
        </w:r>
      </w:ins>
      <w:ins w:id="252" w:author="Nicolás Riveras Muñoz" w:date="2022-09-13T19:00:00Z">
        <w:r w:rsidR="002D7506" w:rsidRPr="002D7506">
          <w:rPr>
            <w:rPrChange w:id="253" w:author="Nicolás Riveras Muñoz" w:date="2022-09-13T19:04:00Z">
              <w:rPr>
                <w:lang w:val="es-CL"/>
              </w:rPr>
            </w:rPrChange>
          </w:rPr>
          <w:t xml:space="preserve"> </w:t>
        </w:r>
      </w:ins>
      <w:ins w:id="254" w:author="Nicolás Riveras Muñoz" w:date="2022-09-13T19:03:00Z">
        <w:r w:rsidR="002D7506" w:rsidRPr="002D7506">
          <w:t xml:space="preserve">Pa </w:t>
        </w:r>
      </w:ins>
      <w:ins w:id="255" w:author="Nicolás Riveras Muñoz" w:date="2022-09-13T19:00:00Z">
        <w:r w:rsidR="002D7506" w:rsidRPr="002D7506">
          <w:rPr>
            <w:rPrChange w:id="256" w:author="Nicolás Riveras Muñoz" w:date="2022-09-13T19:04:00Z">
              <w:rPr>
                <w:lang w:val="es-CL"/>
              </w:rPr>
            </w:rPrChange>
          </w:rPr>
          <w:t xml:space="preserve">to </w:t>
        </w:r>
        <w:bookmarkStart w:id="257" w:name="_Hlk114152306"/>
        <w:r w:rsidR="002D7506" w:rsidRPr="002D7506">
          <w:rPr>
            <w:rPrChange w:id="258" w:author="Nicolás Riveras Muñoz" w:date="2022-09-13T19:04:00Z">
              <w:rPr>
                <w:lang w:val="es-CL"/>
              </w:rPr>
            </w:rPrChange>
          </w:rPr>
          <w:t>485</w:t>
        </w:r>
      </w:ins>
      <w:ins w:id="259" w:author="Nicolás Riveras Muñoz" w:date="2022-09-13T19:02:00Z">
        <w:r w:rsidR="002D7506" w:rsidRPr="002D7506">
          <w:t>000</w:t>
        </w:r>
      </w:ins>
      <w:ins w:id="260" w:author="Nicolás Riveras Muñoz" w:date="2022-09-13T19:03:00Z">
        <w:r w:rsidR="002D7506" w:rsidRPr="002D7506">
          <w:t xml:space="preserve"> Pa</w:t>
        </w:r>
      </w:ins>
      <w:bookmarkEnd w:id="257"/>
      <w:ins w:id="261" w:author="Nicolás Riveras Muñoz" w:date="2022-09-13T19:00:00Z">
        <w:r w:rsidR="002D7506" w:rsidRPr="002D7506">
          <w:rPr>
            <w:rPrChange w:id="262" w:author="Nicolás Riveras Muñoz" w:date="2022-09-13T19:04:00Z">
              <w:rPr>
                <w:lang w:val="es-CL"/>
              </w:rPr>
            </w:rPrChange>
          </w:rPr>
          <w:t xml:space="preserve">, which corresponds to the </w:t>
        </w:r>
      </w:ins>
      <w:ins w:id="263" w:author="Nicolás Riveras Muñoz" w:date="2022-09-13T19:02:00Z">
        <w:r w:rsidR="002D7506" w:rsidRPr="002D7506">
          <w:t>median</w:t>
        </w:r>
      </w:ins>
      <w:ins w:id="264" w:author="Nicolás Riveras Muñoz" w:date="2022-09-13T19:00:00Z">
        <w:r w:rsidR="002D7506" w:rsidRPr="002D7506">
          <w:rPr>
            <w:rPrChange w:id="265" w:author="Nicolás Riveras Muñoz" w:date="2022-09-13T19:04:00Z">
              <w:rPr>
                <w:lang w:val="es-CL"/>
              </w:rPr>
            </w:rPrChange>
          </w:rPr>
          <w:t xml:space="preserve"> of the values between 0</w:t>
        </w:r>
      </w:ins>
      <w:ins w:id="266" w:author="Nicolás Riveras Muñoz" w:date="2022-09-13T19:10:00Z">
        <w:r w:rsidR="00484970" w:rsidRPr="00461AD2">
          <w:t xml:space="preserve"> – </w:t>
        </w:r>
      </w:ins>
      <w:ins w:id="267" w:author="Nicolás Riveras Muñoz" w:date="2022-09-13T19:00:00Z">
        <w:r w:rsidR="002D7506" w:rsidRPr="002D7506">
          <w:rPr>
            <w:rPrChange w:id="268" w:author="Nicolás Riveras Muñoz" w:date="2022-09-13T19:04:00Z">
              <w:rPr>
                <w:lang w:val="es-CL"/>
              </w:rPr>
            </w:rPrChange>
          </w:rPr>
          <w:t xml:space="preserve">5 cm, while high </w:t>
        </w:r>
        <w:r w:rsidR="002D7506" w:rsidRPr="002D7506">
          <w:t>PR</w:t>
        </w:r>
        <w:r w:rsidR="002D7506" w:rsidRPr="002D7506">
          <w:rPr>
            <w:rPrChange w:id="269" w:author="Nicolás Riveras Muñoz" w:date="2022-09-13T19:04:00Z">
              <w:rPr>
                <w:lang w:val="es-CL"/>
              </w:rPr>
            </w:rPrChange>
          </w:rPr>
          <w:t xml:space="preserve"> zones range from 485</w:t>
        </w:r>
      </w:ins>
      <w:ins w:id="270" w:author="Nicolás Riveras Muñoz" w:date="2022-09-13T19:02:00Z">
        <w:r w:rsidR="002D7506" w:rsidRPr="002D7506">
          <w:t>000</w:t>
        </w:r>
      </w:ins>
      <w:ins w:id="271" w:author="Nicolás Riveras Muñoz" w:date="2022-09-13T19:00:00Z">
        <w:r w:rsidR="002D7506" w:rsidRPr="002D7506">
          <w:rPr>
            <w:rPrChange w:id="272" w:author="Nicolás Riveras Muñoz" w:date="2022-09-13T19:04:00Z">
              <w:rPr>
                <w:lang w:val="es-CL"/>
              </w:rPr>
            </w:rPrChange>
          </w:rPr>
          <w:t xml:space="preserve"> to 2630</w:t>
        </w:r>
      </w:ins>
      <w:ins w:id="273" w:author="Nicolás Riveras Muñoz" w:date="2022-09-13T19:02:00Z">
        <w:r w:rsidR="002D7506" w:rsidRPr="002D7506">
          <w:t>00</w:t>
        </w:r>
      </w:ins>
      <w:ins w:id="274" w:author="Nicolás Riveras Muñoz" w:date="2022-09-13T19:00:00Z">
        <w:r w:rsidR="002D7506" w:rsidRPr="002D7506">
          <w:t xml:space="preserve"> Pa</w:t>
        </w:r>
        <w:r w:rsidR="002D7506" w:rsidRPr="002D7506">
          <w:rPr>
            <w:rPrChange w:id="275" w:author="Nicolás Riveras Muñoz" w:date="2022-09-13T19:04:00Z">
              <w:rPr>
                <w:lang w:val="es-CL"/>
              </w:rPr>
            </w:rPrChange>
          </w:rPr>
          <w:t>.</w:t>
        </w:r>
      </w:ins>
      <w:ins w:id="276" w:author="Nicolás Riveras Muñoz" w:date="2022-09-13T19:02:00Z">
        <w:r w:rsidR="002D7506" w:rsidRPr="002D7506">
          <w:t xml:space="preserve"> </w:t>
        </w:r>
      </w:ins>
      <w:ins w:id="277" w:author="Nicolás Riveras Muñoz" w:date="2022-09-13T17:14:00Z">
        <w:r w:rsidRPr="002D7506">
          <w:rPr>
            <w:rPrChange w:id="278" w:author="Nicolás Riveras Muñoz" w:date="2022-09-13T19:04:00Z">
              <w:rPr>
                <w:highlight w:val="yellow"/>
              </w:rPr>
            </w:rPrChange>
          </w:rPr>
          <w:t xml:space="preserve">High PR zone </w:t>
        </w:r>
      </w:ins>
      <w:ins w:id="279" w:author="Nicolás Riveras Muñoz" w:date="2022-09-13T22:48:00Z">
        <w:r w:rsidR="00776E65" w:rsidRPr="00776E65">
          <w:t xml:space="preserve">coincides with the </w:t>
        </w:r>
        <w:r w:rsidR="00776E65">
          <w:t>entrance</w:t>
        </w:r>
      </w:ins>
      <w:ins w:id="280" w:author="Nicolás Riveras Muñoz" w:date="2022-09-13T17:14:00Z">
        <w:r w:rsidRPr="002D7506">
          <w:rPr>
            <w:rPrChange w:id="281" w:author="Nicolás Riveras Muñoz" w:date="2022-09-13T19:04:00Z">
              <w:rPr>
                <w:highlight w:val="yellow"/>
              </w:rPr>
            </w:rPrChange>
          </w:rPr>
          <w:t xml:space="preserve"> of the field, which presents higher values of penetration resistance</w:t>
        </w:r>
        <w:r w:rsidRPr="002D7506">
          <w:t>,</w:t>
        </w:r>
      </w:ins>
      <w:ins w:id="282" w:author="Nicolás Riveras Muñoz" w:date="2022-09-13T17:15:00Z">
        <w:r w:rsidRPr="002D7506">
          <w:rPr>
            <w:rPrChange w:id="283" w:author="Nicolás Riveras Muñoz" w:date="2022-09-13T19:04:00Z">
              <w:rPr>
                <w:highlight w:val="yellow"/>
              </w:rPr>
            </w:rPrChange>
          </w:rPr>
          <w:t xml:space="preserve"> </w:t>
        </w:r>
      </w:ins>
      <w:ins w:id="284" w:author="Nicolás Riveras Muñoz" w:date="2022-09-13T17:28:00Z">
        <w:r w:rsidR="00AA22A0" w:rsidRPr="002D7506">
          <w:rPr>
            <w:rPrChange w:id="285" w:author="Nicolás Riveras Muñoz" w:date="2022-09-13T19:04:00Z">
              <w:rPr>
                <w:highlight w:val="yellow"/>
              </w:rPr>
            </w:rPrChange>
          </w:rPr>
          <w:t>were</w:t>
        </w:r>
      </w:ins>
      <w:ins w:id="286" w:author="Nicolás Riveras Muñoz" w:date="2022-09-13T17:15:00Z">
        <w:r w:rsidRPr="002D7506">
          <w:rPr>
            <w:rPrChange w:id="287" w:author="Nicolás Riveras Muñoz" w:date="2022-09-13T19:04:00Z">
              <w:rPr>
                <w:highlight w:val="yellow"/>
              </w:rPr>
            </w:rPrChange>
          </w:rPr>
          <w:t xml:space="preserve"> continuous traffic has caused a deterioration of the soil structure and the porous system </w:t>
        </w:r>
      </w:ins>
      <w:r w:rsidR="00621DD9">
        <w:fldChar w:fldCharType="begin"/>
      </w:r>
      <w:r w:rsidR="00894EB4">
        <w:instrText xml:space="preserve"> ADDIN EN.CITE &lt;EndNote&gt;&lt;Cite&gt;&lt;Author&gt;Strudley&lt;/Author&gt;&lt;Year&gt;2008&lt;/Year&gt;&lt;RecNum&gt;63&lt;/RecNum&gt;&lt;DisplayText&gt;&lt;style size="10"&gt;[34]&lt;/style&gt;&lt;/DisplayText&gt;&lt;record&gt;&lt;rec-number&gt;63&lt;/rec-number&gt;&lt;foreign-keys&gt;&lt;key app="EN" db-id="92awdsetoxzefievsa9pszafwdxx9ttssdae" timestamp="1600086656"&gt;63&lt;/key&gt;&lt;/foreign-keys&gt;&lt;ref-type name="Journal Article"&gt;17&lt;/ref-type&gt;&lt;contributors&gt;&lt;authors&gt;&lt;author&gt;Strudley, M. W.&lt;/author&gt;&lt;author&gt;Green, T. R.&lt;/author&gt;&lt;author&gt;Ascough, J. C.&lt;/author&gt;&lt;/authors&gt;&lt;/contributors&gt;&lt;auth-address&gt;USDA ARS, Agr Syst Res Unit, Ft Collins, CO 80526 USA&lt;/auth-address&gt;&lt;titles&gt;&lt;title&gt;Tillage effects on soil hydraulic properties in space and time: State of the science&lt;/title&gt;&lt;secondary-title&gt;Soil &amp;amp; Tillage Research&lt;/secondary-title&gt;&lt;alt-title&gt;Soil Tillage Res&lt;/alt-title&gt;&lt;/titles&gt;&lt;periodical&gt;&lt;full-title&gt;Soil &amp;amp; Tillage Research&lt;/full-title&gt;&lt;/periodical&gt;&lt;pages&gt;4-48&lt;/pages&gt;&lt;volume&gt;99&lt;/volume&gt;&lt;number&gt;1&lt;/number&gt;&lt;keywords&gt;&lt;keyword&gt;soil management&lt;/keyword&gt;&lt;keyword&gt;tillage&lt;/keyword&gt;&lt;keyword&gt;soils&lt;/keyword&gt;&lt;keyword&gt;agrophysics&lt;/keyword&gt;&lt;keyword&gt;hydrology&lt;/keyword&gt;&lt;keyword&gt;spatial data&lt;/keyword&gt;&lt;keyword&gt;long-term tillage&lt;/keyword&gt;&lt;keyword&gt;clay-loam soil&lt;/keyword&gt;&lt;keyword&gt;drained mollic ochraqualf&lt;/keyword&gt;&lt;keyword&gt;crop residue management&lt;/keyword&gt;&lt;keyword&gt;physical-properties&lt;/keyword&gt;&lt;keyword&gt;no-till&lt;/keyword&gt;&lt;keyword&gt;temporal variability&lt;/keyword&gt;&lt;keyword&gt;bulk-density&lt;/keyword&gt;&lt;keyword&gt;conventional tillage&lt;/keyword&gt;&lt;keyword&gt;water-retention&lt;/keyword&gt;&lt;/keywords&gt;&lt;dates&gt;&lt;year&gt;2008&lt;/year&gt;&lt;pub-dates&gt;&lt;date&gt;Apr&lt;/date&gt;&lt;/pub-dates&gt;&lt;/dates&gt;&lt;isbn&gt;0167-1987&lt;/isbn&gt;&lt;accession-num&gt;WOS:000255663800002&lt;/accession-num&gt;&lt;urls&gt;&lt;related-urls&gt;&lt;url&gt;&lt;style face="underline" font="default" size="100%"&gt;&amp;lt;Go to ISI&amp;gt;://WOS:000255663800002&lt;/style&gt;&lt;/url&gt;&lt;/related-urls&gt;&lt;/urls&gt;&lt;electronic-resource-num&gt;10.1016/j.still.2008.01.007&lt;/electronic-resource-num&gt;&lt;language&gt;English&lt;/language&gt;&lt;/record&gt;&lt;/Cite&gt;&lt;/EndNote&gt;</w:instrText>
      </w:r>
      <w:r w:rsidR="00621DD9">
        <w:fldChar w:fldCharType="separate"/>
      </w:r>
      <w:r w:rsidR="00894EB4">
        <w:rPr>
          <w:noProof/>
        </w:rPr>
        <w:t>[34]</w:t>
      </w:r>
      <w:r w:rsidR="00621DD9">
        <w:fldChar w:fldCharType="end"/>
      </w:r>
      <w:ins w:id="288" w:author="Nicolás Riveras Muñoz" w:date="2022-09-13T17:29:00Z">
        <w:r w:rsidR="00AA22A0" w:rsidRPr="002D7506">
          <w:rPr>
            <w:rPrChange w:id="289" w:author="Nicolás Riveras Muñoz" w:date="2022-09-13T19:04:00Z">
              <w:rPr>
                <w:highlight w:val="yellow"/>
              </w:rPr>
            </w:rPrChange>
          </w:rPr>
          <w:t>.</w:t>
        </w:r>
      </w:ins>
    </w:p>
    <w:p w14:paraId="2F16136E" w14:textId="444FE6C5" w:rsidR="00D57C60" w:rsidRDefault="00A12FE9" w:rsidP="00D57C60">
      <w:pPr>
        <w:pStyle w:val="MDPI31text"/>
        <w:jc w:val="center"/>
        <w:rPr>
          <w:ins w:id="290" w:author="Nicolás Riveras Muñoz" w:date="2022-09-13T15:30:00Z"/>
        </w:rPr>
      </w:pPr>
      <w:bookmarkStart w:id="291" w:name="_Ref112254124"/>
      <w:moveTo w:id="292" w:author="Nicolás Riveras Muñoz" w:date="2022-09-13T15:26:00Z">
        <w:del w:id="293" w:author="Nicolás Riveras Muñoz" w:date="2022-09-13T19:05:00Z">
          <w:r w:rsidRPr="00435897" w:rsidDel="002D7506">
            <w:rPr>
              <w:b/>
            </w:rPr>
            <w:delText xml:space="preserve">Figure </w:delText>
          </w:r>
          <w:r w:rsidRPr="00435897" w:rsidDel="002D7506">
            <w:rPr>
              <w:b/>
            </w:rPr>
            <w:fldChar w:fldCharType="begin"/>
          </w:r>
          <w:r w:rsidRPr="00435897" w:rsidDel="002D7506">
            <w:rPr>
              <w:b/>
            </w:rPr>
            <w:delInstrText xml:space="preserve"> SEQ Figure \* ARABIC </w:delInstrText>
          </w:r>
          <w:r w:rsidRPr="00435897" w:rsidDel="002D7506">
            <w:rPr>
              <w:b/>
            </w:rPr>
            <w:fldChar w:fldCharType="separate"/>
          </w:r>
          <w:r w:rsidDel="002D7506">
            <w:rPr>
              <w:b/>
              <w:noProof/>
            </w:rPr>
            <w:delText>2</w:delText>
          </w:r>
          <w:r w:rsidRPr="00435897" w:rsidDel="002D7506">
            <w:rPr>
              <w:b/>
            </w:rPr>
            <w:fldChar w:fldCharType="end"/>
          </w:r>
          <w:bookmarkEnd w:id="291"/>
          <w:r w:rsidRPr="00461AD2" w:rsidDel="002D7506">
            <w:rPr>
              <w:b/>
            </w:rPr>
            <w:delText xml:space="preserve">. </w:delText>
          </w:r>
          <w:r w:rsidRPr="00435897" w:rsidDel="002D7506">
            <w:rPr>
              <w:bCs/>
            </w:rPr>
            <w:delText>Average areas of high (blue) and low (green) PR, defined in the 0 – 5 cm soil layer.</w:delText>
          </w:r>
        </w:del>
      </w:moveTo>
      <w:ins w:id="294" w:author="Nicolás Riveras Muñoz" w:date="2022-09-13T15:30:00Z">
        <w:r w:rsidR="00D57C60">
          <w:rPr>
            <w:rFonts w:eastAsia="SimSun"/>
            <w:noProof/>
          </w:rPr>
          <w:drawing>
            <wp:inline distT="0" distB="0" distL="0" distR="0" wp14:anchorId="3ED08D09" wp14:editId="269EE8C2">
              <wp:extent cx="3243515" cy="28849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243515" cy="2884906"/>
                      </a:xfrm>
                      <a:prstGeom prst="rect">
                        <a:avLst/>
                      </a:prstGeom>
                      <a:noFill/>
                      <a:ln>
                        <a:noFill/>
                      </a:ln>
                    </pic:spPr>
                  </pic:pic>
                </a:graphicData>
              </a:graphic>
            </wp:inline>
          </w:drawing>
        </w:r>
      </w:ins>
    </w:p>
    <w:p w14:paraId="7CF42F89" w14:textId="090E480B" w:rsidR="00D57C60" w:rsidRDefault="00D57C60" w:rsidP="00D57C60">
      <w:pPr>
        <w:pStyle w:val="MDPI51figurecaption"/>
        <w:rPr>
          <w:ins w:id="295" w:author="Nicolás Riveras Muñoz" w:date="2022-09-13T15:30:00Z"/>
          <w:bCs/>
        </w:rPr>
      </w:pPr>
      <w:ins w:id="296" w:author="Nicolás Riveras Muñoz" w:date="2022-09-13T15:30:00Z">
        <w:r w:rsidRPr="0030598E">
          <w:rPr>
            <w:b/>
          </w:rPr>
          <w:t xml:space="preserve">Figure </w:t>
        </w:r>
        <w:r w:rsidRPr="0030598E">
          <w:rPr>
            <w:b/>
          </w:rPr>
          <w:fldChar w:fldCharType="begin"/>
        </w:r>
        <w:r w:rsidRPr="0030598E">
          <w:rPr>
            <w:b/>
          </w:rPr>
          <w:instrText xml:space="preserve"> SEQ Figure \* ARABIC </w:instrText>
        </w:r>
        <w:r w:rsidRPr="0030598E">
          <w:rPr>
            <w:b/>
          </w:rPr>
          <w:fldChar w:fldCharType="separate"/>
        </w:r>
      </w:ins>
      <w:ins w:id="297" w:author="Nicolás Riveras Muñoz" w:date="2022-09-17T07:25:00Z">
        <w:r w:rsidR="00CC5A61">
          <w:rPr>
            <w:b/>
            <w:noProof/>
          </w:rPr>
          <w:t>3</w:t>
        </w:r>
      </w:ins>
      <w:ins w:id="298" w:author="Nicolás Riveras Muñoz" w:date="2022-09-13T15:30:00Z">
        <w:r w:rsidRPr="0030598E">
          <w:rPr>
            <w:b/>
          </w:rPr>
          <w:fldChar w:fldCharType="end"/>
        </w:r>
        <w:r w:rsidRPr="0030598E">
          <w:rPr>
            <w:b/>
          </w:rPr>
          <w:t>.</w:t>
        </w:r>
        <w:r w:rsidRPr="0030598E">
          <w:rPr>
            <w:bCs/>
          </w:rPr>
          <w:t xml:space="preserve"> </w:t>
        </w:r>
        <w:r w:rsidRPr="006E0488">
          <w:rPr>
            <w:bCs/>
          </w:rPr>
          <w:t>Spatial distribution of PR (0 – 5 cm) at the study site. Areas of high PR (blue) and low PR (green).</w:t>
        </w:r>
      </w:ins>
      <w:ins w:id="299" w:author="Nicolás Riveras Muñoz" w:date="2022-09-15T15:16:00Z">
        <w:r w:rsidR="005E7431">
          <w:rPr>
            <w:bCs/>
          </w:rPr>
          <w:t xml:space="preserve"> Sampling sites has been included with a black square.</w:t>
        </w:r>
      </w:ins>
      <w:ins w:id="300" w:author="Nicolás Riveras Muñoz" w:date="2022-09-15T16:39:00Z">
        <w:r w:rsidR="00E810BC">
          <w:rPr>
            <w:bCs/>
          </w:rPr>
          <w:t xml:space="preserve"> Cut-off threshold corresponds to the median value (</w:t>
        </w:r>
        <w:r w:rsidR="00E810BC" w:rsidRPr="00E810BC">
          <w:rPr>
            <w:bCs/>
            <w:rPrChange w:id="301" w:author="Nicolás Riveras Muñoz" w:date="2022-09-15T16:39:00Z">
              <w:rPr>
                <w:rFonts w:ascii="Arial" w:hAnsi="Arial" w:cs="Arial"/>
                <w:color w:val="0A0A0A"/>
                <w:sz w:val="20"/>
              </w:rPr>
            </w:rPrChange>
          </w:rPr>
          <w:t>485000 Pa)</w:t>
        </w:r>
      </w:ins>
    </w:p>
    <w:p w14:paraId="1322AC5D" w14:textId="35208301" w:rsidR="00D57C60" w:rsidRDefault="00D57C60" w:rsidP="00D57C60">
      <w:pPr>
        <w:pStyle w:val="MDPI23heading3"/>
        <w:rPr>
          <w:ins w:id="302" w:author="Nicolás Riveras Muñoz" w:date="2022-09-13T19:17:00Z"/>
        </w:rPr>
      </w:pPr>
      <w:ins w:id="303" w:author="Nicolás Riveras Muñoz" w:date="2022-09-13T15:32:00Z">
        <w:r w:rsidRPr="009545B0">
          <w:t>Texture</w:t>
        </w:r>
      </w:ins>
    </w:p>
    <w:p w14:paraId="43A1DBF4" w14:textId="32384AA0" w:rsidR="00D4636D" w:rsidRDefault="00D4636D" w:rsidP="00D4636D">
      <w:pPr>
        <w:pStyle w:val="MDPI31text"/>
        <w:spacing w:after="240"/>
        <w:rPr>
          <w:ins w:id="304" w:author="Nicolás Riveras Muñoz" w:date="2022-09-13T19:18:00Z"/>
        </w:rPr>
      </w:pPr>
      <w:ins w:id="305" w:author="Nicolás Riveras Muñoz" w:date="2022-09-13T19:18:00Z">
        <w:r w:rsidRPr="002B7133">
          <w:rPr>
            <w:rPrChange w:id="306" w:author="Nicolás Riveras Muñoz" w:date="2022-09-13T22:50:00Z">
              <w:rPr>
                <w:highlight w:val="yellow"/>
              </w:rPr>
            </w:rPrChange>
          </w:rPr>
          <w:t>The granulometric analysis of the soil allowed defining a class of sandy loam texture (SL) for the whole study site, with an average percentage of clay of 7.4% (</w:t>
        </w:r>
        <w:r w:rsidRPr="002B7133">
          <w:rPr>
            <w:rPrChange w:id="307" w:author="Nicolás Riveras Muñoz" w:date="2022-09-13T22:50:00Z">
              <w:rPr>
                <w:highlight w:val="yellow"/>
              </w:rPr>
            </w:rPrChange>
          </w:rPr>
          <w:fldChar w:fldCharType="begin"/>
        </w:r>
        <w:r w:rsidRPr="002B7133">
          <w:rPr>
            <w:rPrChange w:id="308" w:author="Nicolás Riveras Muñoz" w:date="2022-09-13T22:50:00Z">
              <w:rPr>
                <w:highlight w:val="yellow"/>
              </w:rPr>
            </w:rPrChange>
          </w:rPr>
          <w:instrText xml:space="preserve"> REF _Ref112255366 \h  \* MERGEFORMAT </w:instrText>
        </w:r>
      </w:ins>
      <w:ins w:id="309" w:author="Nicolás Riveras Muñoz" w:date="2022-09-13T19:18:00Z">
        <w:r w:rsidRPr="002B7133">
          <w:rPr>
            <w:rPrChange w:id="310" w:author="Nicolás Riveras Muñoz" w:date="2022-09-13T22:50:00Z">
              <w:rPr>
                <w:highlight w:val="yellow"/>
              </w:rPr>
            </w:rPrChange>
          </w:rPr>
          <w:fldChar w:fldCharType="end"/>
        </w:r>
        <w:r w:rsidRPr="002B7133">
          <w:rPr>
            <w:rPrChange w:id="311" w:author="Nicolás Riveras Muñoz" w:date="2022-09-13T22:50:00Z">
              <w:rPr>
                <w:highlight w:val="yellow"/>
              </w:rPr>
            </w:rPrChange>
          </w:rPr>
          <w:t>).</w:t>
        </w:r>
        <w:r w:rsidRPr="002B7133">
          <w:t xml:space="preserve"> </w:t>
        </w:r>
      </w:ins>
      <w:ins w:id="312" w:author="Nicolás Riveras Muñoz" w:date="2022-09-13T22:49:00Z">
        <w:r w:rsidR="002B7133" w:rsidRPr="002B7133">
          <w:rPr>
            <w:rPrChange w:id="313" w:author="Nicolás Riveras Muñoz" w:date="2022-09-13T22:50:00Z">
              <w:rPr>
                <w:highlight w:val="yellow"/>
              </w:rPr>
            </w:rPrChange>
          </w:rPr>
          <w:t>It</w:t>
        </w:r>
      </w:ins>
      <w:ins w:id="314" w:author="Nicolás Riveras Muñoz" w:date="2022-09-13T19:18:00Z">
        <w:r w:rsidRPr="002B7133">
          <w:rPr>
            <w:rPrChange w:id="315" w:author="Nicolás Riveras Muñoz" w:date="2022-09-13T22:50:00Z">
              <w:rPr>
                <w:highlight w:val="yellow"/>
              </w:rPr>
            </w:rPrChange>
          </w:rPr>
          <w:t xml:space="preserve"> was a trend of increasing sand content and decreasing silt content with depth. In addition, there were differences for clay and sand between the high and low PR areas (Table 1). The high PR area presented a higher average value of sand and lower average value of clay than the zone of low PR. Even so, within each analyzed area there is a high textural homogeneity,</w:t>
        </w:r>
        <w:r w:rsidRPr="002B7133">
          <w:t xml:space="preserve"> which allows to compare the treatments as result of management.</w:t>
        </w:r>
      </w:ins>
    </w:p>
    <w:p w14:paraId="39FC3FB3" w14:textId="7B989CE8" w:rsidR="00D57C60" w:rsidRPr="009C0122" w:rsidRDefault="00D57C60" w:rsidP="00D57C60">
      <w:pPr>
        <w:pStyle w:val="MDPI41tablecaption"/>
        <w:rPr>
          <w:ins w:id="316" w:author="Nicolás Riveras Muñoz" w:date="2022-09-13T15:33:00Z"/>
          <w:b/>
        </w:rPr>
      </w:pPr>
      <w:ins w:id="317" w:author="Nicolás Riveras Muñoz" w:date="2022-09-13T15:33:00Z">
        <w:r w:rsidRPr="00932C07">
          <w:rPr>
            <w:b/>
          </w:rPr>
          <w:lastRenderedPageBreak/>
          <w:t xml:space="preserve">Table </w:t>
        </w:r>
        <w:r w:rsidRPr="00932C07">
          <w:rPr>
            <w:b/>
          </w:rPr>
          <w:fldChar w:fldCharType="begin"/>
        </w:r>
        <w:r w:rsidRPr="00932C07">
          <w:rPr>
            <w:b/>
          </w:rPr>
          <w:instrText xml:space="preserve"> SEQ Table \* ARABIC </w:instrText>
        </w:r>
        <w:r w:rsidRPr="00932C07">
          <w:rPr>
            <w:b/>
          </w:rPr>
          <w:fldChar w:fldCharType="separate"/>
        </w:r>
      </w:ins>
      <w:ins w:id="318" w:author="Nicolás Riveras Muñoz" w:date="2022-09-17T07:25:00Z">
        <w:r w:rsidR="00CC5A61">
          <w:rPr>
            <w:b/>
            <w:noProof/>
          </w:rPr>
          <w:t>1</w:t>
        </w:r>
      </w:ins>
      <w:ins w:id="319" w:author="Nicolás Riveras Muñoz" w:date="2022-09-13T15:33:00Z">
        <w:r w:rsidRPr="00932C07">
          <w:rPr>
            <w:b/>
          </w:rPr>
          <w:fldChar w:fldCharType="end"/>
        </w:r>
        <w:r w:rsidRPr="00932C07">
          <w:rPr>
            <w:b/>
          </w:rPr>
          <w:t>.</w:t>
        </w:r>
        <w:r w:rsidRPr="00932C07">
          <w:rPr>
            <w:bCs/>
          </w:rPr>
          <w:t xml:space="preserve"> </w:t>
        </w:r>
        <w:r w:rsidRPr="009C0122">
          <w:rPr>
            <w:bCs/>
          </w:rPr>
          <w:t xml:space="preserve">Granulometry at the </w:t>
        </w:r>
      </w:ins>
      <w:ins w:id="320" w:author="Nicolás Riveras Muñoz" w:date="2022-09-14T20:56:00Z">
        <w:r w:rsidR="00333CF2">
          <w:rPr>
            <w:bCs/>
          </w:rPr>
          <w:t>topsoil</w:t>
        </w:r>
      </w:ins>
      <w:ins w:id="321" w:author="Nicolás Riveras Muñoz" w:date="2022-09-13T15:33:00Z">
        <w:r w:rsidRPr="009C0122">
          <w:rPr>
            <w:bCs/>
          </w:rPr>
          <w:t xml:space="preserve"> (0</w:t>
        </w:r>
      </w:ins>
      <w:ins w:id="322" w:author="Nicolás Riveras Muñoz" w:date="2022-09-14T21:23:00Z">
        <w:r w:rsidR="00F721EE" w:rsidRPr="00461AD2">
          <w:t xml:space="preserve"> – </w:t>
        </w:r>
      </w:ins>
      <w:ins w:id="323" w:author="Nicolás Riveras Muñoz" w:date="2022-09-13T15:33:00Z">
        <w:r w:rsidRPr="009C0122">
          <w:rPr>
            <w:bCs/>
          </w:rPr>
          <w:t xml:space="preserve">10 cm) and </w:t>
        </w:r>
      </w:ins>
      <w:ins w:id="324" w:author="Nicolás Riveras Muñoz" w:date="2022-09-14T20:56:00Z">
        <w:r w:rsidR="00333CF2">
          <w:rPr>
            <w:bCs/>
          </w:rPr>
          <w:t>subsoil</w:t>
        </w:r>
      </w:ins>
      <w:ins w:id="325" w:author="Nicolás Riveras Muñoz" w:date="2022-09-13T15:33:00Z">
        <w:r w:rsidRPr="009C0122">
          <w:rPr>
            <w:bCs/>
          </w:rPr>
          <w:t xml:space="preserve"> (30</w:t>
        </w:r>
      </w:ins>
      <w:ins w:id="326" w:author="Nicolás Riveras Muñoz" w:date="2022-09-14T21:23:00Z">
        <w:r w:rsidR="00F721EE" w:rsidRPr="00461AD2">
          <w:t xml:space="preserve"> – </w:t>
        </w:r>
      </w:ins>
      <w:ins w:id="327" w:author="Nicolás Riveras Muñoz" w:date="2022-09-13T15:33:00Z">
        <w:r w:rsidRPr="009C0122">
          <w:rPr>
            <w:bCs/>
          </w:rPr>
          <w:t xml:space="preserve">40 cm) for each area of the study site, </w:t>
        </w:r>
      </w:ins>
      <w:ins w:id="328" w:author="Nicolás Riveras Muñoz" w:date="2022-09-14T20:56:00Z">
        <w:r w:rsidR="00333CF2" w:rsidRPr="00333CF2">
          <w:rPr>
            <w:bCs/>
          </w:rPr>
          <w:t>places with frequent crossing of machinery (+M) and places without crossing (-M)</w:t>
        </w:r>
      </w:ins>
      <w:ins w:id="329" w:author="Nicolás Riveras Muñoz" w:date="2022-09-13T15:33:00Z">
        <w:r w:rsidRPr="009C0122">
          <w:rPr>
            <w:bCs/>
          </w:rPr>
          <w:t>. Mean ± SD.</w:t>
        </w:r>
      </w:ins>
    </w:p>
    <w:tbl>
      <w:tblPr>
        <w:tblW w:w="7900" w:type="dxa"/>
        <w:tblInd w:w="2698" w:type="dxa"/>
        <w:tblBorders>
          <w:top w:val="single" w:sz="4" w:space="0" w:color="auto"/>
          <w:bottom w:val="single" w:sz="4" w:space="0" w:color="auto"/>
        </w:tblBorders>
        <w:tblLook w:val="00A0" w:firstRow="1" w:lastRow="0" w:firstColumn="1" w:lastColumn="0" w:noHBand="0" w:noVBand="0"/>
        <w:tblPrChange w:id="330" w:author="Nicolás Riveras Muñoz" w:date="2022-09-15T16:47:00Z">
          <w:tblPr>
            <w:tblW w:w="7770" w:type="dxa"/>
            <w:tblInd w:w="2698" w:type="dxa"/>
            <w:tblBorders>
              <w:top w:val="single" w:sz="4" w:space="0" w:color="auto"/>
              <w:bottom w:val="single" w:sz="4" w:space="0" w:color="auto"/>
            </w:tblBorders>
            <w:tblLook w:val="00A0" w:firstRow="1" w:lastRow="0" w:firstColumn="1" w:lastColumn="0" w:noHBand="0" w:noVBand="0"/>
          </w:tblPr>
        </w:tblPrChange>
      </w:tblPr>
      <w:tblGrid>
        <w:gridCol w:w="688"/>
        <w:gridCol w:w="749"/>
        <w:gridCol w:w="979"/>
        <w:gridCol w:w="849"/>
        <w:gridCol w:w="1186"/>
        <w:gridCol w:w="1175"/>
        <w:gridCol w:w="1251"/>
        <w:gridCol w:w="1023"/>
        <w:tblGridChange w:id="331">
          <w:tblGrid>
            <w:gridCol w:w="684"/>
            <w:gridCol w:w="745"/>
            <w:gridCol w:w="973"/>
            <w:gridCol w:w="880"/>
            <w:gridCol w:w="1179"/>
            <w:gridCol w:w="1168"/>
            <w:gridCol w:w="1067"/>
            <w:gridCol w:w="1074"/>
          </w:tblGrid>
        </w:tblGridChange>
      </w:tblGrid>
      <w:tr w:rsidR="00D57C60" w:rsidRPr="000F3BC1" w14:paraId="7FBF9680" w14:textId="77777777" w:rsidTr="00FC5E2A">
        <w:trPr>
          <w:ins w:id="332" w:author="Nicolás Riveras Muñoz" w:date="2022-09-13T15:33:00Z"/>
        </w:trPr>
        <w:tc>
          <w:tcPr>
            <w:tcW w:w="0" w:type="auto"/>
            <w:vMerge w:val="restart"/>
            <w:tcBorders>
              <w:top w:val="single" w:sz="4" w:space="0" w:color="auto"/>
              <w:bottom w:val="single" w:sz="4" w:space="0" w:color="auto"/>
            </w:tcBorders>
            <w:tcPrChange w:id="333" w:author="Nicolás Riveras Muñoz" w:date="2022-09-15T16:47:00Z">
              <w:tcPr>
                <w:tcW w:w="0" w:type="auto"/>
                <w:vMerge w:val="restart"/>
                <w:tcBorders>
                  <w:top w:val="single" w:sz="4" w:space="0" w:color="auto"/>
                  <w:bottom w:val="single" w:sz="4" w:space="0" w:color="auto"/>
                </w:tcBorders>
              </w:tcPr>
            </w:tcPrChange>
          </w:tcPr>
          <w:p w14:paraId="1D247771" w14:textId="77777777" w:rsidR="00D57C60" w:rsidRPr="000F3BC1" w:rsidRDefault="00D57C60" w:rsidP="00385F5E">
            <w:pPr>
              <w:spacing w:line="240" w:lineRule="auto"/>
              <w:rPr>
                <w:ins w:id="334" w:author="Nicolás Riveras Muñoz" w:date="2022-09-13T15:33:00Z"/>
                <w:b/>
                <w:bCs/>
              </w:rPr>
            </w:pPr>
            <w:ins w:id="335" w:author="Nicolás Riveras Muñoz" w:date="2022-09-13T15:33:00Z">
              <w:r w:rsidRPr="000F3BC1">
                <w:rPr>
                  <w:b/>
                  <w:bCs/>
                </w:rPr>
                <w:t>Zone</w:t>
              </w:r>
            </w:ins>
          </w:p>
        </w:tc>
        <w:tc>
          <w:tcPr>
            <w:tcW w:w="0" w:type="auto"/>
            <w:vMerge w:val="restart"/>
            <w:tcBorders>
              <w:top w:val="single" w:sz="4" w:space="0" w:color="auto"/>
              <w:bottom w:val="single" w:sz="4" w:space="0" w:color="auto"/>
            </w:tcBorders>
            <w:tcPrChange w:id="336" w:author="Nicolás Riveras Muñoz" w:date="2022-09-15T16:47:00Z">
              <w:tcPr>
                <w:tcW w:w="0" w:type="auto"/>
                <w:vMerge w:val="restart"/>
                <w:tcBorders>
                  <w:top w:val="single" w:sz="4" w:space="0" w:color="auto"/>
                  <w:bottom w:val="single" w:sz="4" w:space="0" w:color="auto"/>
                </w:tcBorders>
              </w:tcPr>
            </w:tcPrChange>
          </w:tcPr>
          <w:p w14:paraId="1B06F37C" w14:textId="77777777" w:rsidR="00D57C60" w:rsidRPr="000F3BC1" w:rsidRDefault="00D57C60" w:rsidP="00385F5E">
            <w:pPr>
              <w:spacing w:line="240" w:lineRule="auto"/>
              <w:rPr>
                <w:ins w:id="337" w:author="Nicolás Riveras Muñoz" w:date="2022-09-13T15:33:00Z"/>
                <w:b/>
                <w:bCs/>
              </w:rPr>
            </w:pPr>
            <w:ins w:id="338" w:author="Nicolás Riveras Muñoz" w:date="2022-09-13T15:33:00Z">
              <w:r w:rsidRPr="000F3BC1">
                <w:rPr>
                  <w:b/>
                  <w:bCs/>
                </w:rPr>
                <w:t>Treat.</w:t>
              </w:r>
            </w:ins>
          </w:p>
        </w:tc>
        <w:tc>
          <w:tcPr>
            <w:tcW w:w="0" w:type="auto"/>
            <w:vMerge w:val="restart"/>
            <w:tcBorders>
              <w:top w:val="single" w:sz="4" w:space="0" w:color="auto"/>
              <w:bottom w:val="single" w:sz="4" w:space="0" w:color="auto"/>
            </w:tcBorders>
            <w:tcPrChange w:id="339" w:author="Nicolás Riveras Muñoz" w:date="2022-09-15T16:47:00Z">
              <w:tcPr>
                <w:tcW w:w="0" w:type="auto"/>
                <w:vMerge w:val="restart"/>
                <w:tcBorders>
                  <w:top w:val="single" w:sz="4" w:space="0" w:color="auto"/>
                  <w:bottom w:val="single" w:sz="4" w:space="0" w:color="auto"/>
                </w:tcBorders>
              </w:tcPr>
            </w:tcPrChange>
          </w:tcPr>
          <w:p w14:paraId="74B78FD2" w14:textId="77777777" w:rsidR="00D57C60" w:rsidRPr="000F3BC1" w:rsidRDefault="00D57C60" w:rsidP="00385F5E">
            <w:pPr>
              <w:spacing w:line="240" w:lineRule="auto"/>
              <w:rPr>
                <w:ins w:id="340" w:author="Nicolás Riveras Muñoz" w:date="2022-09-13T15:33:00Z"/>
                <w:b/>
                <w:bCs/>
              </w:rPr>
            </w:pPr>
            <w:ins w:id="341" w:author="Nicolás Riveras Muñoz" w:date="2022-09-13T15:33:00Z">
              <w:r w:rsidRPr="000F3BC1">
                <w:rPr>
                  <w:b/>
                  <w:bCs/>
                </w:rPr>
                <w:t>Position</w:t>
              </w:r>
            </w:ins>
          </w:p>
        </w:tc>
        <w:tc>
          <w:tcPr>
            <w:tcW w:w="0" w:type="auto"/>
            <w:vMerge w:val="restart"/>
            <w:tcBorders>
              <w:top w:val="single" w:sz="4" w:space="0" w:color="auto"/>
              <w:bottom w:val="single" w:sz="4" w:space="0" w:color="auto"/>
            </w:tcBorders>
            <w:tcPrChange w:id="342" w:author="Nicolás Riveras Muñoz" w:date="2022-09-15T16:47:00Z">
              <w:tcPr>
                <w:tcW w:w="0" w:type="auto"/>
                <w:vMerge w:val="restart"/>
                <w:tcBorders>
                  <w:top w:val="single" w:sz="4" w:space="0" w:color="auto"/>
                  <w:bottom w:val="single" w:sz="4" w:space="0" w:color="auto"/>
                </w:tcBorders>
              </w:tcPr>
            </w:tcPrChange>
          </w:tcPr>
          <w:p w14:paraId="411558D6" w14:textId="77777777" w:rsidR="00D57C60" w:rsidRPr="000F3BC1" w:rsidRDefault="00D57C60" w:rsidP="00385F5E">
            <w:pPr>
              <w:spacing w:line="240" w:lineRule="auto"/>
              <w:rPr>
                <w:ins w:id="343" w:author="Nicolás Riveras Muñoz" w:date="2022-09-13T15:33:00Z"/>
                <w:b/>
                <w:bCs/>
              </w:rPr>
            </w:pPr>
            <w:ins w:id="344" w:author="Nicolás Riveras Muñoz" w:date="2022-09-13T15:33:00Z">
              <w:r w:rsidRPr="000F3BC1">
                <w:rPr>
                  <w:b/>
                  <w:bCs/>
                </w:rPr>
                <w:t>Depth</w:t>
              </w:r>
            </w:ins>
          </w:p>
        </w:tc>
        <w:tc>
          <w:tcPr>
            <w:tcW w:w="3598" w:type="dxa"/>
            <w:gridSpan w:val="3"/>
            <w:tcBorders>
              <w:top w:val="single" w:sz="4" w:space="0" w:color="auto"/>
              <w:bottom w:val="single" w:sz="4" w:space="0" w:color="auto"/>
            </w:tcBorders>
            <w:tcPrChange w:id="345" w:author="Nicolás Riveras Muñoz" w:date="2022-09-15T16:47:00Z">
              <w:tcPr>
                <w:tcW w:w="0" w:type="auto"/>
                <w:gridSpan w:val="3"/>
                <w:tcBorders>
                  <w:top w:val="single" w:sz="4" w:space="0" w:color="auto"/>
                  <w:bottom w:val="single" w:sz="4" w:space="0" w:color="auto"/>
                </w:tcBorders>
              </w:tcPr>
            </w:tcPrChange>
          </w:tcPr>
          <w:p w14:paraId="6AFDD2CC" w14:textId="77777777" w:rsidR="00D57C60" w:rsidRPr="000F3BC1" w:rsidRDefault="00D57C60" w:rsidP="00385F5E">
            <w:pPr>
              <w:spacing w:line="240" w:lineRule="auto"/>
              <w:jc w:val="center"/>
              <w:rPr>
                <w:ins w:id="346" w:author="Nicolás Riveras Muñoz" w:date="2022-09-13T15:33:00Z"/>
                <w:b/>
                <w:bCs/>
              </w:rPr>
            </w:pPr>
            <w:ins w:id="347" w:author="Nicolás Riveras Muñoz" w:date="2022-09-13T15:33:00Z">
              <w:r w:rsidRPr="000F3BC1">
                <w:rPr>
                  <w:b/>
                  <w:bCs/>
                </w:rPr>
                <w:t>Texture</w:t>
              </w:r>
              <w:r w:rsidRPr="000F3BC1">
                <w:rPr>
                  <w:b/>
                  <w:bCs/>
                  <w:vertAlign w:val="superscript"/>
                </w:rPr>
                <w:t>a</w:t>
              </w:r>
            </w:ins>
          </w:p>
        </w:tc>
        <w:tc>
          <w:tcPr>
            <w:tcW w:w="1020" w:type="dxa"/>
            <w:vMerge w:val="restart"/>
            <w:tcBorders>
              <w:top w:val="single" w:sz="4" w:space="0" w:color="auto"/>
              <w:bottom w:val="nil"/>
            </w:tcBorders>
            <w:tcPrChange w:id="348" w:author="Nicolás Riveras Muñoz" w:date="2022-09-15T16:47:00Z">
              <w:tcPr>
                <w:tcW w:w="1074" w:type="dxa"/>
                <w:vMerge w:val="restart"/>
                <w:tcBorders>
                  <w:top w:val="single" w:sz="4" w:space="0" w:color="auto"/>
                  <w:bottom w:val="nil"/>
                </w:tcBorders>
              </w:tcPr>
            </w:tcPrChange>
          </w:tcPr>
          <w:p w14:paraId="268CB9C6" w14:textId="77777777" w:rsidR="00D57C60" w:rsidRPr="000F3BC1" w:rsidRDefault="00D57C60" w:rsidP="00385F5E">
            <w:pPr>
              <w:spacing w:line="240" w:lineRule="auto"/>
              <w:jc w:val="center"/>
              <w:rPr>
                <w:ins w:id="349" w:author="Nicolás Riveras Muñoz" w:date="2022-09-13T15:33:00Z"/>
                <w:b/>
                <w:bCs/>
              </w:rPr>
            </w:pPr>
            <w:ins w:id="350" w:author="Nicolás Riveras Muñoz" w:date="2022-09-13T15:33:00Z">
              <w:r w:rsidRPr="000F3BC1">
                <w:rPr>
                  <w:b/>
                  <w:bCs/>
                </w:rPr>
                <w:t>Textural class</w:t>
              </w:r>
            </w:ins>
          </w:p>
        </w:tc>
      </w:tr>
      <w:tr w:rsidR="00D57C60" w:rsidRPr="000F3BC1" w14:paraId="227E02C5" w14:textId="77777777" w:rsidTr="00FC5E2A">
        <w:trPr>
          <w:ins w:id="351" w:author="Nicolás Riveras Muñoz" w:date="2022-09-13T15:33:00Z"/>
        </w:trPr>
        <w:tc>
          <w:tcPr>
            <w:tcW w:w="0" w:type="auto"/>
            <w:vMerge/>
            <w:tcBorders>
              <w:top w:val="nil"/>
              <w:bottom w:val="nil"/>
            </w:tcBorders>
            <w:tcPrChange w:id="352" w:author="Nicolás Riveras Muñoz" w:date="2022-09-15T16:47:00Z">
              <w:tcPr>
                <w:tcW w:w="0" w:type="auto"/>
                <w:vMerge/>
                <w:tcBorders>
                  <w:top w:val="nil"/>
                  <w:bottom w:val="nil"/>
                </w:tcBorders>
              </w:tcPr>
            </w:tcPrChange>
          </w:tcPr>
          <w:p w14:paraId="73FDA7D4" w14:textId="77777777" w:rsidR="00D57C60" w:rsidRPr="000F3BC1" w:rsidRDefault="00D57C60" w:rsidP="00385F5E">
            <w:pPr>
              <w:spacing w:line="240" w:lineRule="auto"/>
              <w:rPr>
                <w:ins w:id="353" w:author="Nicolás Riveras Muñoz" w:date="2022-09-13T15:33:00Z"/>
                <w:b/>
                <w:bCs/>
              </w:rPr>
            </w:pPr>
          </w:p>
        </w:tc>
        <w:tc>
          <w:tcPr>
            <w:tcW w:w="0" w:type="auto"/>
            <w:vMerge/>
            <w:tcBorders>
              <w:top w:val="nil"/>
              <w:bottom w:val="nil"/>
            </w:tcBorders>
            <w:tcPrChange w:id="354" w:author="Nicolás Riveras Muñoz" w:date="2022-09-15T16:47:00Z">
              <w:tcPr>
                <w:tcW w:w="0" w:type="auto"/>
                <w:vMerge/>
                <w:tcBorders>
                  <w:top w:val="nil"/>
                  <w:bottom w:val="nil"/>
                </w:tcBorders>
              </w:tcPr>
            </w:tcPrChange>
          </w:tcPr>
          <w:p w14:paraId="651C6F9E" w14:textId="77777777" w:rsidR="00D57C60" w:rsidRPr="000F3BC1" w:rsidRDefault="00D57C60" w:rsidP="00385F5E">
            <w:pPr>
              <w:spacing w:line="240" w:lineRule="auto"/>
              <w:rPr>
                <w:ins w:id="355" w:author="Nicolás Riveras Muñoz" w:date="2022-09-13T15:33:00Z"/>
                <w:b/>
                <w:bCs/>
              </w:rPr>
            </w:pPr>
          </w:p>
        </w:tc>
        <w:tc>
          <w:tcPr>
            <w:tcW w:w="0" w:type="auto"/>
            <w:vMerge/>
            <w:tcBorders>
              <w:top w:val="nil"/>
              <w:bottom w:val="nil"/>
            </w:tcBorders>
            <w:tcPrChange w:id="356" w:author="Nicolás Riveras Muñoz" w:date="2022-09-15T16:47:00Z">
              <w:tcPr>
                <w:tcW w:w="0" w:type="auto"/>
                <w:vMerge/>
                <w:tcBorders>
                  <w:top w:val="nil"/>
                  <w:bottom w:val="nil"/>
                </w:tcBorders>
              </w:tcPr>
            </w:tcPrChange>
          </w:tcPr>
          <w:p w14:paraId="0EF2E721" w14:textId="77777777" w:rsidR="00D57C60" w:rsidRPr="000F3BC1" w:rsidRDefault="00D57C60" w:rsidP="00385F5E">
            <w:pPr>
              <w:spacing w:line="240" w:lineRule="auto"/>
              <w:rPr>
                <w:ins w:id="357" w:author="Nicolás Riveras Muñoz" w:date="2022-09-13T15:33:00Z"/>
                <w:b/>
                <w:bCs/>
              </w:rPr>
            </w:pPr>
          </w:p>
        </w:tc>
        <w:tc>
          <w:tcPr>
            <w:tcW w:w="0" w:type="auto"/>
            <w:vMerge/>
            <w:tcBorders>
              <w:top w:val="nil"/>
              <w:bottom w:val="nil"/>
            </w:tcBorders>
            <w:tcPrChange w:id="358" w:author="Nicolás Riveras Muñoz" w:date="2022-09-15T16:47:00Z">
              <w:tcPr>
                <w:tcW w:w="0" w:type="auto"/>
                <w:vMerge/>
                <w:tcBorders>
                  <w:top w:val="nil"/>
                  <w:bottom w:val="nil"/>
                </w:tcBorders>
              </w:tcPr>
            </w:tcPrChange>
          </w:tcPr>
          <w:p w14:paraId="17999197" w14:textId="77777777" w:rsidR="00D57C60" w:rsidRPr="000F3BC1" w:rsidRDefault="00D57C60" w:rsidP="00385F5E">
            <w:pPr>
              <w:spacing w:line="240" w:lineRule="auto"/>
              <w:rPr>
                <w:ins w:id="359" w:author="Nicolás Riveras Muñoz" w:date="2022-09-13T15:33:00Z"/>
                <w:b/>
                <w:bCs/>
              </w:rPr>
            </w:pPr>
          </w:p>
        </w:tc>
        <w:tc>
          <w:tcPr>
            <w:tcW w:w="0" w:type="auto"/>
            <w:tcBorders>
              <w:top w:val="single" w:sz="4" w:space="0" w:color="auto"/>
              <w:bottom w:val="nil"/>
            </w:tcBorders>
            <w:tcPrChange w:id="360" w:author="Nicolás Riveras Muñoz" w:date="2022-09-15T16:47:00Z">
              <w:tcPr>
                <w:tcW w:w="0" w:type="auto"/>
                <w:tcBorders>
                  <w:top w:val="single" w:sz="4" w:space="0" w:color="auto"/>
                  <w:bottom w:val="nil"/>
                </w:tcBorders>
              </w:tcPr>
            </w:tcPrChange>
          </w:tcPr>
          <w:p w14:paraId="797314F6" w14:textId="77777777" w:rsidR="00D57C60" w:rsidRPr="000F3BC1" w:rsidRDefault="00D57C60" w:rsidP="00385F5E">
            <w:pPr>
              <w:spacing w:line="240" w:lineRule="auto"/>
              <w:jc w:val="center"/>
              <w:rPr>
                <w:ins w:id="361" w:author="Nicolás Riveras Muñoz" w:date="2022-09-13T15:33:00Z"/>
                <w:b/>
                <w:bCs/>
              </w:rPr>
            </w:pPr>
            <w:ins w:id="362" w:author="Nicolás Riveras Muñoz" w:date="2022-09-13T15:33:00Z">
              <w:r w:rsidRPr="000F3BC1">
                <w:rPr>
                  <w:b/>
                  <w:bCs/>
                </w:rPr>
                <w:t>Sand</w:t>
              </w:r>
            </w:ins>
          </w:p>
        </w:tc>
        <w:tc>
          <w:tcPr>
            <w:tcW w:w="0" w:type="auto"/>
            <w:tcBorders>
              <w:top w:val="single" w:sz="4" w:space="0" w:color="auto"/>
              <w:bottom w:val="nil"/>
            </w:tcBorders>
            <w:tcPrChange w:id="363" w:author="Nicolás Riveras Muñoz" w:date="2022-09-15T16:47:00Z">
              <w:tcPr>
                <w:tcW w:w="0" w:type="auto"/>
                <w:tcBorders>
                  <w:top w:val="single" w:sz="4" w:space="0" w:color="auto"/>
                  <w:bottom w:val="nil"/>
                </w:tcBorders>
              </w:tcPr>
            </w:tcPrChange>
          </w:tcPr>
          <w:p w14:paraId="4EF809AB" w14:textId="77777777" w:rsidR="00D57C60" w:rsidRPr="000F3BC1" w:rsidRDefault="00D57C60" w:rsidP="00385F5E">
            <w:pPr>
              <w:spacing w:line="240" w:lineRule="auto"/>
              <w:jc w:val="center"/>
              <w:rPr>
                <w:ins w:id="364" w:author="Nicolás Riveras Muñoz" w:date="2022-09-13T15:33:00Z"/>
                <w:b/>
                <w:bCs/>
              </w:rPr>
            </w:pPr>
            <w:ins w:id="365" w:author="Nicolás Riveras Muñoz" w:date="2022-09-13T15:33:00Z">
              <w:r w:rsidRPr="000F3BC1">
                <w:rPr>
                  <w:b/>
                  <w:bCs/>
                </w:rPr>
                <w:t>Silt</w:t>
              </w:r>
            </w:ins>
          </w:p>
        </w:tc>
        <w:tc>
          <w:tcPr>
            <w:tcW w:w="1251" w:type="dxa"/>
            <w:tcBorders>
              <w:top w:val="single" w:sz="4" w:space="0" w:color="auto"/>
              <w:bottom w:val="nil"/>
            </w:tcBorders>
            <w:tcPrChange w:id="366" w:author="Nicolás Riveras Muñoz" w:date="2022-09-15T16:47:00Z">
              <w:tcPr>
                <w:tcW w:w="0" w:type="auto"/>
                <w:tcBorders>
                  <w:top w:val="single" w:sz="4" w:space="0" w:color="auto"/>
                  <w:bottom w:val="nil"/>
                </w:tcBorders>
              </w:tcPr>
            </w:tcPrChange>
          </w:tcPr>
          <w:p w14:paraId="1C97B8F8" w14:textId="77777777" w:rsidR="00D57C60" w:rsidRPr="000F3BC1" w:rsidRDefault="00D57C60" w:rsidP="00385F5E">
            <w:pPr>
              <w:spacing w:line="240" w:lineRule="auto"/>
              <w:jc w:val="center"/>
              <w:rPr>
                <w:ins w:id="367" w:author="Nicolás Riveras Muñoz" w:date="2022-09-13T15:33:00Z"/>
                <w:b/>
                <w:bCs/>
              </w:rPr>
            </w:pPr>
            <w:ins w:id="368" w:author="Nicolás Riveras Muñoz" w:date="2022-09-13T15:33:00Z">
              <w:r w:rsidRPr="000F3BC1">
                <w:rPr>
                  <w:b/>
                  <w:bCs/>
                </w:rPr>
                <w:t>Clay</w:t>
              </w:r>
            </w:ins>
          </w:p>
        </w:tc>
        <w:tc>
          <w:tcPr>
            <w:tcW w:w="1020" w:type="dxa"/>
            <w:vMerge/>
            <w:tcBorders>
              <w:top w:val="nil"/>
              <w:bottom w:val="nil"/>
            </w:tcBorders>
            <w:tcPrChange w:id="369" w:author="Nicolás Riveras Muñoz" w:date="2022-09-15T16:47:00Z">
              <w:tcPr>
                <w:tcW w:w="1074" w:type="dxa"/>
                <w:vMerge/>
                <w:tcBorders>
                  <w:top w:val="nil"/>
                  <w:bottom w:val="nil"/>
                </w:tcBorders>
              </w:tcPr>
            </w:tcPrChange>
          </w:tcPr>
          <w:p w14:paraId="039FBF64" w14:textId="77777777" w:rsidR="00D57C60" w:rsidRPr="000F3BC1" w:rsidRDefault="00D57C60" w:rsidP="00385F5E">
            <w:pPr>
              <w:spacing w:line="240" w:lineRule="auto"/>
              <w:jc w:val="center"/>
              <w:rPr>
                <w:ins w:id="370" w:author="Nicolás Riveras Muñoz" w:date="2022-09-13T15:33:00Z"/>
                <w:b/>
                <w:bCs/>
              </w:rPr>
            </w:pPr>
          </w:p>
        </w:tc>
      </w:tr>
      <w:tr w:rsidR="00D57C60" w:rsidRPr="000F3BC1" w14:paraId="03179D50" w14:textId="77777777" w:rsidTr="00FC5E2A">
        <w:trPr>
          <w:gridBefore w:val="1"/>
          <w:ins w:id="371" w:author="Nicolás Riveras Muñoz" w:date="2022-09-13T15:33:00Z"/>
          <w:trPrChange w:id="372" w:author="Nicolás Riveras Muñoz" w:date="2022-09-15T16:47:00Z">
            <w:trPr>
              <w:gridBefore w:val="1"/>
            </w:trPr>
          </w:trPrChange>
        </w:trPr>
        <w:tc>
          <w:tcPr>
            <w:tcW w:w="0" w:type="auto"/>
            <w:tcBorders>
              <w:top w:val="nil"/>
              <w:bottom w:val="nil"/>
            </w:tcBorders>
            <w:tcPrChange w:id="373" w:author="Nicolás Riveras Muñoz" w:date="2022-09-15T16:47:00Z">
              <w:tcPr>
                <w:tcW w:w="0" w:type="auto"/>
                <w:tcBorders>
                  <w:top w:val="nil"/>
                  <w:bottom w:val="nil"/>
                </w:tcBorders>
              </w:tcPr>
            </w:tcPrChange>
          </w:tcPr>
          <w:p w14:paraId="573D162F" w14:textId="77777777" w:rsidR="00D57C60" w:rsidRPr="000F3BC1" w:rsidRDefault="00D57C60" w:rsidP="00385F5E">
            <w:pPr>
              <w:spacing w:line="240" w:lineRule="auto"/>
              <w:rPr>
                <w:ins w:id="374" w:author="Nicolás Riveras Muñoz" w:date="2022-09-13T15:33:00Z"/>
                <w:b/>
                <w:bCs/>
              </w:rPr>
            </w:pPr>
          </w:p>
        </w:tc>
        <w:tc>
          <w:tcPr>
            <w:tcW w:w="0" w:type="auto"/>
            <w:tcBorders>
              <w:top w:val="nil"/>
              <w:bottom w:val="nil"/>
            </w:tcBorders>
            <w:tcPrChange w:id="375" w:author="Nicolás Riveras Muñoz" w:date="2022-09-15T16:47:00Z">
              <w:tcPr>
                <w:tcW w:w="0" w:type="auto"/>
                <w:tcBorders>
                  <w:top w:val="nil"/>
                  <w:bottom w:val="nil"/>
                </w:tcBorders>
              </w:tcPr>
            </w:tcPrChange>
          </w:tcPr>
          <w:p w14:paraId="5D88E203" w14:textId="77777777" w:rsidR="00D57C60" w:rsidRPr="000F3BC1" w:rsidRDefault="00D57C60" w:rsidP="00385F5E">
            <w:pPr>
              <w:spacing w:line="240" w:lineRule="auto"/>
              <w:rPr>
                <w:ins w:id="376" w:author="Nicolás Riveras Muñoz" w:date="2022-09-13T15:33:00Z"/>
                <w:b/>
                <w:bCs/>
              </w:rPr>
            </w:pPr>
          </w:p>
        </w:tc>
        <w:tc>
          <w:tcPr>
            <w:tcW w:w="0" w:type="auto"/>
            <w:tcBorders>
              <w:top w:val="nil"/>
              <w:bottom w:val="nil"/>
            </w:tcBorders>
            <w:tcPrChange w:id="377" w:author="Nicolás Riveras Muñoz" w:date="2022-09-15T16:47:00Z">
              <w:tcPr>
                <w:tcW w:w="0" w:type="auto"/>
                <w:tcBorders>
                  <w:top w:val="nil"/>
                  <w:bottom w:val="nil"/>
                </w:tcBorders>
              </w:tcPr>
            </w:tcPrChange>
          </w:tcPr>
          <w:p w14:paraId="67537E3B" w14:textId="77777777" w:rsidR="00D57C60" w:rsidRPr="000F3BC1" w:rsidRDefault="00D57C60" w:rsidP="00385F5E">
            <w:pPr>
              <w:spacing w:line="240" w:lineRule="auto"/>
              <w:rPr>
                <w:ins w:id="378" w:author="Nicolás Riveras Muñoz" w:date="2022-09-13T15:33:00Z"/>
                <w:b/>
                <w:bCs/>
              </w:rPr>
            </w:pPr>
          </w:p>
        </w:tc>
        <w:tc>
          <w:tcPr>
            <w:tcW w:w="3598" w:type="dxa"/>
            <w:gridSpan w:val="3"/>
            <w:tcBorders>
              <w:top w:val="nil"/>
              <w:bottom w:val="nil"/>
            </w:tcBorders>
            <w:tcPrChange w:id="379" w:author="Nicolás Riveras Muñoz" w:date="2022-09-15T16:47:00Z">
              <w:tcPr>
                <w:tcW w:w="0" w:type="auto"/>
                <w:gridSpan w:val="3"/>
                <w:tcBorders>
                  <w:top w:val="nil"/>
                  <w:bottom w:val="nil"/>
                </w:tcBorders>
              </w:tcPr>
            </w:tcPrChange>
          </w:tcPr>
          <w:p w14:paraId="091E81EB" w14:textId="77777777" w:rsidR="00D57C60" w:rsidRPr="000F3BC1" w:rsidRDefault="00D57C60" w:rsidP="00385F5E">
            <w:pPr>
              <w:spacing w:line="240" w:lineRule="auto"/>
              <w:jc w:val="center"/>
              <w:rPr>
                <w:ins w:id="380" w:author="Nicolás Riveras Muñoz" w:date="2022-09-13T15:33:00Z"/>
                <w:b/>
                <w:bCs/>
              </w:rPr>
            </w:pPr>
            <w:ins w:id="381" w:author="Nicolás Riveras Muñoz" w:date="2022-09-13T15:33:00Z">
              <w:r w:rsidRPr="000F3BC1">
                <w:rPr>
                  <w:b/>
                  <w:bCs/>
                </w:rPr>
                <w:t>------------(%)-----------</w:t>
              </w:r>
            </w:ins>
          </w:p>
        </w:tc>
        <w:tc>
          <w:tcPr>
            <w:tcW w:w="1020" w:type="dxa"/>
            <w:tcBorders>
              <w:top w:val="nil"/>
              <w:bottom w:val="nil"/>
            </w:tcBorders>
            <w:tcPrChange w:id="382" w:author="Nicolás Riveras Muñoz" w:date="2022-09-15T16:47:00Z">
              <w:tcPr>
                <w:tcW w:w="1074" w:type="dxa"/>
                <w:tcBorders>
                  <w:top w:val="nil"/>
                  <w:bottom w:val="nil"/>
                </w:tcBorders>
              </w:tcPr>
            </w:tcPrChange>
          </w:tcPr>
          <w:p w14:paraId="726AB7BC" w14:textId="77777777" w:rsidR="00D57C60" w:rsidRPr="000F3BC1" w:rsidRDefault="00D57C60" w:rsidP="00385F5E">
            <w:pPr>
              <w:spacing w:line="240" w:lineRule="auto"/>
              <w:jc w:val="center"/>
              <w:rPr>
                <w:ins w:id="383" w:author="Nicolás Riveras Muñoz" w:date="2022-09-13T15:33:00Z"/>
                <w:b/>
                <w:bCs/>
              </w:rPr>
            </w:pPr>
            <w:ins w:id="384" w:author="Nicolás Riveras Muñoz" w:date="2022-09-13T15:33:00Z">
              <w:r w:rsidRPr="000F3BC1">
                <w:rPr>
                  <w:b/>
                  <w:bCs/>
                </w:rPr>
                <w:t>(USDA)</w:t>
              </w:r>
              <w:r w:rsidRPr="000F3BC1">
                <w:rPr>
                  <w:b/>
                  <w:bCs/>
                  <w:vertAlign w:val="superscript"/>
                </w:rPr>
                <w:t>b</w:t>
              </w:r>
            </w:ins>
          </w:p>
        </w:tc>
      </w:tr>
      <w:tr w:rsidR="00D57C60" w:rsidRPr="000F3BC1" w14:paraId="5DB6615E" w14:textId="77777777" w:rsidTr="00FC5E2A">
        <w:trPr>
          <w:trHeight w:val="284"/>
          <w:ins w:id="385" w:author="Nicolás Riveras Muñoz" w:date="2022-09-13T15:33:00Z"/>
          <w:trPrChange w:id="386" w:author="Nicolás Riveras Muñoz" w:date="2022-09-15T16:47:00Z">
            <w:trPr>
              <w:trHeight w:val="284"/>
            </w:trPr>
          </w:trPrChange>
        </w:trPr>
        <w:tc>
          <w:tcPr>
            <w:tcW w:w="0" w:type="auto"/>
            <w:vMerge w:val="restart"/>
            <w:tcBorders>
              <w:top w:val="single" w:sz="4" w:space="0" w:color="auto"/>
              <w:bottom w:val="nil"/>
            </w:tcBorders>
            <w:vAlign w:val="center"/>
            <w:tcPrChange w:id="387" w:author="Nicolás Riveras Muñoz" w:date="2022-09-15T16:47:00Z">
              <w:tcPr>
                <w:tcW w:w="0" w:type="auto"/>
                <w:vMerge w:val="restart"/>
                <w:tcBorders>
                  <w:top w:val="single" w:sz="4" w:space="0" w:color="auto"/>
                  <w:bottom w:val="nil"/>
                </w:tcBorders>
                <w:vAlign w:val="center"/>
              </w:tcPr>
            </w:tcPrChange>
          </w:tcPr>
          <w:p w14:paraId="3BFABCD6" w14:textId="77777777" w:rsidR="00D57C60" w:rsidRPr="000F3BC1" w:rsidRDefault="00D57C60" w:rsidP="00385F5E">
            <w:pPr>
              <w:spacing w:line="240" w:lineRule="auto"/>
              <w:jc w:val="center"/>
              <w:rPr>
                <w:ins w:id="388" w:author="Nicolás Riveras Muñoz" w:date="2022-09-13T15:33:00Z"/>
              </w:rPr>
            </w:pPr>
            <w:ins w:id="389" w:author="Nicolás Riveras Muñoz" w:date="2022-09-13T15:33:00Z">
              <w:r w:rsidRPr="000F3BC1">
                <w:t>High</w:t>
              </w:r>
            </w:ins>
          </w:p>
          <w:p w14:paraId="1D2B2F1E" w14:textId="77777777" w:rsidR="00D57C60" w:rsidRPr="000F3BC1" w:rsidRDefault="00D57C60" w:rsidP="00385F5E">
            <w:pPr>
              <w:spacing w:line="240" w:lineRule="auto"/>
              <w:jc w:val="center"/>
              <w:rPr>
                <w:ins w:id="390" w:author="Nicolás Riveras Muñoz" w:date="2022-09-13T15:33:00Z"/>
              </w:rPr>
            </w:pPr>
            <w:ins w:id="391" w:author="Nicolás Riveras Muñoz" w:date="2022-09-13T15:33:00Z">
              <w:r w:rsidRPr="000F3BC1">
                <w:t>PR</w:t>
              </w:r>
            </w:ins>
          </w:p>
        </w:tc>
        <w:tc>
          <w:tcPr>
            <w:tcW w:w="0" w:type="auto"/>
            <w:tcBorders>
              <w:top w:val="single" w:sz="4" w:space="0" w:color="auto"/>
              <w:bottom w:val="nil"/>
            </w:tcBorders>
            <w:vAlign w:val="center"/>
            <w:tcPrChange w:id="392" w:author="Nicolás Riveras Muñoz" w:date="2022-09-15T16:47:00Z">
              <w:tcPr>
                <w:tcW w:w="0" w:type="auto"/>
                <w:tcBorders>
                  <w:top w:val="single" w:sz="4" w:space="0" w:color="auto"/>
                  <w:bottom w:val="nil"/>
                </w:tcBorders>
                <w:vAlign w:val="center"/>
              </w:tcPr>
            </w:tcPrChange>
          </w:tcPr>
          <w:p w14:paraId="1CBB666C" w14:textId="77777777" w:rsidR="00D57C60" w:rsidRPr="000F3BC1" w:rsidRDefault="00D57C60" w:rsidP="00385F5E">
            <w:pPr>
              <w:spacing w:line="240" w:lineRule="auto"/>
              <w:jc w:val="center"/>
              <w:rPr>
                <w:ins w:id="393" w:author="Nicolás Riveras Muñoz" w:date="2022-09-13T15:33:00Z"/>
              </w:rPr>
            </w:pPr>
            <w:ins w:id="394" w:author="Nicolás Riveras Muñoz" w:date="2022-09-13T15:33:00Z">
              <w:r w:rsidRPr="000F3BC1">
                <w:t>T1</w:t>
              </w:r>
            </w:ins>
          </w:p>
        </w:tc>
        <w:tc>
          <w:tcPr>
            <w:tcW w:w="0" w:type="auto"/>
            <w:tcBorders>
              <w:top w:val="single" w:sz="4" w:space="0" w:color="auto"/>
              <w:bottom w:val="nil"/>
            </w:tcBorders>
            <w:vAlign w:val="center"/>
            <w:tcPrChange w:id="395" w:author="Nicolás Riveras Muñoz" w:date="2022-09-15T16:47:00Z">
              <w:tcPr>
                <w:tcW w:w="0" w:type="auto"/>
                <w:tcBorders>
                  <w:top w:val="single" w:sz="4" w:space="0" w:color="auto"/>
                  <w:bottom w:val="nil"/>
                </w:tcBorders>
                <w:vAlign w:val="center"/>
              </w:tcPr>
            </w:tcPrChange>
          </w:tcPr>
          <w:p w14:paraId="5C54EC83" w14:textId="38E2B8E2" w:rsidR="00D57C60" w:rsidRPr="000F3BC1" w:rsidRDefault="006E76B0" w:rsidP="00385F5E">
            <w:pPr>
              <w:spacing w:line="240" w:lineRule="auto"/>
              <w:jc w:val="center"/>
              <w:rPr>
                <w:ins w:id="396" w:author="Nicolás Riveras Muñoz" w:date="2022-09-13T15:33:00Z"/>
              </w:rPr>
            </w:pPr>
            <w:ins w:id="397" w:author="Nicolás Riveras Muñoz" w:date="2022-09-14T20:57:00Z">
              <w:r>
                <w:t>-M</w:t>
              </w:r>
            </w:ins>
          </w:p>
        </w:tc>
        <w:tc>
          <w:tcPr>
            <w:tcW w:w="0" w:type="auto"/>
            <w:tcBorders>
              <w:top w:val="single" w:sz="4" w:space="0" w:color="auto"/>
              <w:bottom w:val="nil"/>
            </w:tcBorders>
            <w:vAlign w:val="center"/>
            <w:tcPrChange w:id="398" w:author="Nicolás Riveras Muñoz" w:date="2022-09-15T16:47:00Z">
              <w:tcPr>
                <w:tcW w:w="0" w:type="auto"/>
                <w:tcBorders>
                  <w:top w:val="single" w:sz="4" w:space="0" w:color="auto"/>
                  <w:bottom w:val="nil"/>
                </w:tcBorders>
                <w:vAlign w:val="center"/>
              </w:tcPr>
            </w:tcPrChange>
          </w:tcPr>
          <w:p w14:paraId="41024F08" w14:textId="13DDE1AA" w:rsidR="00D57C60" w:rsidRPr="000F3BC1" w:rsidRDefault="00D5096E" w:rsidP="00385F5E">
            <w:pPr>
              <w:spacing w:line="240" w:lineRule="auto"/>
              <w:jc w:val="center"/>
              <w:rPr>
                <w:ins w:id="399" w:author="Nicolás Riveras Muñoz" w:date="2022-09-13T15:33:00Z"/>
              </w:rPr>
            </w:pPr>
            <w:ins w:id="400" w:author="Nicolás Riveras Muñoz" w:date="2022-09-17T07:10:00Z">
              <w:r>
                <w:t>t</w:t>
              </w:r>
            </w:ins>
            <w:ins w:id="401" w:author="Nicolás Riveras Muñoz" w:date="2022-09-13T15:33:00Z">
              <w:r w:rsidR="00D57C60" w:rsidRPr="000F3BC1">
                <w:t>opsoil</w:t>
              </w:r>
            </w:ins>
          </w:p>
        </w:tc>
        <w:tc>
          <w:tcPr>
            <w:tcW w:w="0" w:type="auto"/>
            <w:tcBorders>
              <w:top w:val="single" w:sz="4" w:space="0" w:color="auto"/>
              <w:bottom w:val="nil"/>
            </w:tcBorders>
            <w:vAlign w:val="bottom"/>
            <w:tcPrChange w:id="402" w:author="Nicolás Riveras Muñoz" w:date="2022-09-15T16:47:00Z">
              <w:tcPr>
                <w:tcW w:w="0" w:type="auto"/>
                <w:tcBorders>
                  <w:top w:val="single" w:sz="4" w:space="0" w:color="auto"/>
                  <w:bottom w:val="nil"/>
                </w:tcBorders>
                <w:vAlign w:val="bottom"/>
              </w:tcPr>
            </w:tcPrChange>
          </w:tcPr>
          <w:p w14:paraId="109EBFE6" w14:textId="77777777" w:rsidR="00D57C60" w:rsidRPr="000F3BC1" w:rsidRDefault="00D57C60" w:rsidP="00385F5E">
            <w:pPr>
              <w:spacing w:line="240" w:lineRule="auto"/>
              <w:jc w:val="left"/>
              <w:rPr>
                <w:ins w:id="403" w:author="Nicolás Riveras Muñoz" w:date="2022-09-13T15:33:00Z"/>
              </w:rPr>
            </w:pPr>
            <w:ins w:id="404" w:author="Nicolás Riveras Muñoz" w:date="2022-09-13T15:33:00Z">
              <w:r w:rsidRPr="000F3BC1">
                <w:t>57.6 ± 2.2</w:t>
              </w:r>
            </w:ins>
          </w:p>
        </w:tc>
        <w:tc>
          <w:tcPr>
            <w:tcW w:w="0" w:type="auto"/>
            <w:tcBorders>
              <w:top w:val="single" w:sz="4" w:space="0" w:color="auto"/>
              <w:bottom w:val="nil"/>
            </w:tcBorders>
            <w:vAlign w:val="bottom"/>
            <w:tcPrChange w:id="405" w:author="Nicolás Riveras Muñoz" w:date="2022-09-15T16:47:00Z">
              <w:tcPr>
                <w:tcW w:w="0" w:type="auto"/>
                <w:tcBorders>
                  <w:top w:val="single" w:sz="4" w:space="0" w:color="auto"/>
                  <w:bottom w:val="nil"/>
                </w:tcBorders>
                <w:vAlign w:val="bottom"/>
              </w:tcPr>
            </w:tcPrChange>
          </w:tcPr>
          <w:p w14:paraId="353493CD" w14:textId="77777777" w:rsidR="00D57C60" w:rsidRPr="000F3BC1" w:rsidRDefault="00D57C60" w:rsidP="00385F5E">
            <w:pPr>
              <w:spacing w:line="240" w:lineRule="auto"/>
              <w:jc w:val="left"/>
              <w:rPr>
                <w:ins w:id="406" w:author="Nicolás Riveras Muñoz" w:date="2022-09-13T15:33:00Z"/>
              </w:rPr>
            </w:pPr>
            <w:ins w:id="407" w:author="Nicolás Riveras Muñoz" w:date="2022-09-13T15:33:00Z">
              <w:r w:rsidRPr="000F3BC1">
                <w:t>34.9 ± 1.9</w:t>
              </w:r>
            </w:ins>
          </w:p>
        </w:tc>
        <w:tc>
          <w:tcPr>
            <w:tcW w:w="1251" w:type="dxa"/>
            <w:tcBorders>
              <w:top w:val="single" w:sz="4" w:space="0" w:color="auto"/>
              <w:bottom w:val="nil"/>
            </w:tcBorders>
            <w:vAlign w:val="bottom"/>
            <w:tcPrChange w:id="408" w:author="Nicolás Riveras Muñoz" w:date="2022-09-15T16:47:00Z">
              <w:tcPr>
                <w:tcW w:w="0" w:type="auto"/>
                <w:tcBorders>
                  <w:top w:val="single" w:sz="4" w:space="0" w:color="auto"/>
                  <w:bottom w:val="nil"/>
                </w:tcBorders>
                <w:vAlign w:val="bottom"/>
              </w:tcPr>
            </w:tcPrChange>
          </w:tcPr>
          <w:p w14:paraId="3D16F09F" w14:textId="77777777" w:rsidR="00D57C60" w:rsidRPr="000F3BC1" w:rsidRDefault="00D57C60" w:rsidP="00385F5E">
            <w:pPr>
              <w:spacing w:line="240" w:lineRule="auto"/>
              <w:jc w:val="left"/>
              <w:rPr>
                <w:ins w:id="409" w:author="Nicolás Riveras Muñoz" w:date="2022-09-13T15:33:00Z"/>
              </w:rPr>
            </w:pPr>
            <w:ins w:id="410" w:author="Nicolás Riveras Muñoz" w:date="2022-09-13T15:33:00Z">
              <w:r w:rsidRPr="000F3BC1">
                <w:t>7.5 ± 1.8</w:t>
              </w:r>
            </w:ins>
          </w:p>
        </w:tc>
        <w:tc>
          <w:tcPr>
            <w:tcW w:w="1020" w:type="dxa"/>
            <w:tcBorders>
              <w:top w:val="single" w:sz="4" w:space="0" w:color="auto"/>
              <w:bottom w:val="nil"/>
            </w:tcBorders>
            <w:vAlign w:val="center"/>
            <w:tcPrChange w:id="411" w:author="Nicolás Riveras Muñoz" w:date="2022-09-15T16:47:00Z">
              <w:tcPr>
                <w:tcW w:w="1074" w:type="dxa"/>
                <w:tcBorders>
                  <w:top w:val="single" w:sz="4" w:space="0" w:color="auto"/>
                  <w:bottom w:val="nil"/>
                </w:tcBorders>
                <w:vAlign w:val="center"/>
              </w:tcPr>
            </w:tcPrChange>
          </w:tcPr>
          <w:p w14:paraId="3419D2BD" w14:textId="77777777" w:rsidR="00D57C60" w:rsidRPr="000F3BC1" w:rsidRDefault="00D57C60" w:rsidP="00385F5E">
            <w:pPr>
              <w:spacing w:line="240" w:lineRule="auto"/>
              <w:jc w:val="center"/>
              <w:rPr>
                <w:ins w:id="412" w:author="Nicolás Riveras Muñoz" w:date="2022-09-13T15:33:00Z"/>
              </w:rPr>
            </w:pPr>
            <w:ins w:id="413" w:author="Nicolás Riveras Muñoz" w:date="2022-09-13T15:33:00Z">
              <w:r w:rsidRPr="000F3BC1">
                <w:t>SL</w:t>
              </w:r>
            </w:ins>
          </w:p>
        </w:tc>
      </w:tr>
      <w:tr w:rsidR="00D57C60" w:rsidRPr="000F3BC1" w14:paraId="3DF2F31C" w14:textId="77777777" w:rsidTr="00FC5E2A">
        <w:trPr>
          <w:trHeight w:val="283"/>
          <w:ins w:id="414" w:author="Nicolás Riveras Muñoz" w:date="2022-09-13T15:33:00Z"/>
          <w:trPrChange w:id="415" w:author="Nicolás Riveras Muñoz" w:date="2022-09-15T16:47:00Z">
            <w:trPr>
              <w:trHeight w:val="283"/>
            </w:trPr>
          </w:trPrChange>
        </w:trPr>
        <w:tc>
          <w:tcPr>
            <w:tcW w:w="0" w:type="auto"/>
            <w:vMerge/>
            <w:tcBorders>
              <w:top w:val="nil"/>
              <w:bottom w:val="nil"/>
            </w:tcBorders>
            <w:vAlign w:val="center"/>
            <w:tcPrChange w:id="416" w:author="Nicolás Riveras Muñoz" w:date="2022-09-15T16:47:00Z">
              <w:tcPr>
                <w:tcW w:w="0" w:type="auto"/>
                <w:vMerge/>
                <w:tcBorders>
                  <w:top w:val="nil"/>
                  <w:bottom w:val="nil"/>
                </w:tcBorders>
                <w:vAlign w:val="center"/>
              </w:tcPr>
            </w:tcPrChange>
          </w:tcPr>
          <w:p w14:paraId="38C242A4" w14:textId="77777777" w:rsidR="00D57C60" w:rsidRPr="000F3BC1" w:rsidRDefault="00D57C60" w:rsidP="00385F5E">
            <w:pPr>
              <w:spacing w:line="240" w:lineRule="auto"/>
              <w:jc w:val="center"/>
              <w:rPr>
                <w:ins w:id="417" w:author="Nicolás Riveras Muñoz" w:date="2022-09-13T15:33:00Z"/>
              </w:rPr>
            </w:pPr>
          </w:p>
        </w:tc>
        <w:tc>
          <w:tcPr>
            <w:tcW w:w="0" w:type="auto"/>
            <w:tcBorders>
              <w:top w:val="nil"/>
              <w:bottom w:val="nil"/>
            </w:tcBorders>
            <w:vAlign w:val="center"/>
            <w:tcPrChange w:id="418" w:author="Nicolás Riveras Muñoz" w:date="2022-09-15T16:47:00Z">
              <w:tcPr>
                <w:tcW w:w="0" w:type="auto"/>
                <w:tcBorders>
                  <w:top w:val="nil"/>
                  <w:bottom w:val="nil"/>
                </w:tcBorders>
                <w:vAlign w:val="center"/>
              </w:tcPr>
            </w:tcPrChange>
          </w:tcPr>
          <w:p w14:paraId="0F837236" w14:textId="77777777" w:rsidR="00D57C60" w:rsidRPr="000F3BC1" w:rsidRDefault="00D57C60" w:rsidP="00385F5E">
            <w:pPr>
              <w:spacing w:line="240" w:lineRule="auto"/>
              <w:jc w:val="center"/>
              <w:rPr>
                <w:ins w:id="419" w:author="Nicolás Riveras Muñoz" w:date="2022-09-13T15:33:00Z"/>
              </w:rPr>
            </w:pPr>
            <w:ins w:id="420" w:author="Nicolás Riveras Muñoz" w:date="2022-09-13T15:33:00Z">
              <w:r w:rsidRPr="000F3BC1">
                <w:t>T2</w:t>
              </w:r>
            </w:ins>
          </w:p>
        </w:tc>
        <w:tc>
          <w:tcPr>
            <w:tcW w:w="0" w:type="auto"/>
            <w:tcBorders>
              <w:top w:val="nil"/>
              <w:bottom w:val="nil"/>
            </w:tcBorders>
            <w:vAlign w:val="center"/>
            <w:tcPrChange w:id="421" w:author="Nicolás Riveras Muñoz" w:date="2022-09-15T16:47:00Z">
              <w:tcPr>
                <w:tcW w:w="0" w:type="auto"/>
                <w:tcBorders>
                  <w:top w:val="nil"/>
                  <w:bottom w:val="nil"/>
                </w:tcBorders>
                <w:vAlign w:val="center"/>
              </w:tcPr>
            </w:tcPrChange>
          </w:tcPr>
          <w:p w14:paraId="40C132EC" w14:textId="0DDA832A" w:rsidR="00D57C60" w:rsidRPr="000F3BC1" w:rsidRDefault="006E76B0" w:rsidP="00385F5E">
            <w:pPr>
              <w:spacing w:line="240" w:lineRule="auto"/>
              <w:jc w:val="center"/>
              <w:rPr>
                <w:ins w:id="422" w:author="Nicolás Riveras Muñoz" w:date="2022-09-13T15:33:00Z"/>
              </w:rPr>
            </w:pPr>
            <w:ins w:id="423" w:author="Nicolás Riveras Muñoz" w:date="2022-09-14T20:57:00Z">
              <w:r>
                <w:t>-M</w:t>
              </w:r>
            </w:ins>
          </w:p>
        </w:tc>
        <w:tc>
          <w:tcPr>
            <w:tcW w:w="0" w:type="auto"/>
            <w:tcBorders>
              <w:top w:val="nil"/>
              <w:bottom w:val="nil"/>
            </w:tcBorders>
            <w:vAlign w:val="center"/>
            <w:tcPrChange w:id="424" w:author="Nicolás Riveras Muñoz" w:date="2022-09-15T16:47:00Z">
              <w:tcPr>
                <w:tcW w:w="0" w:type="auto"/>
                <w:tcBorders>
                  <w:top w:val="nil"/>
                  <w:bottom w:val="nil"/>
                </w:tcBorders>
                <w:vAlign w:val="center"/>
              </w:tcPr>
            </w:tcPrChange>
          </w:tcPr>
          <w:p w14:paraId="4ECB4F24" w14:textId="262C3589" w:rsidR="00D57C60" w:rsidRPr="000F3BC1" w:rsidRDefault="00D5096E" w:rsidP="00385F5E">
            <w:pPr>
              <w:spacing w:line="240" w:lineRule="auto"/>
              <w:jc w:val="center"/>
              <w:rPr>
                <w:ins w:id="425" w:author="Nicolás Riveras Muñoz" w:date="2022-09-13T15:33:00Z"/>
              </w:rPr>
            </w:pPr>
            <w:ins w:id="426" w:author="Nicolás Riveras Muñoz" w:date="2022-09-17T07:10:00Z">
              <w:r>
                <w:t>s</w:t>
              </w:r>
            </w:ins>
            <w:ins w:id="427" w:author="Nicolás Riveras Muñoz" w:date="2022-09-13T15:33:00Z">
              <w:r w:rsidR="00D57C60" w:rsidRPr="000F3BC1">
                <w:t>ubsoil</w:t>
              </w:r>
            </w:ins>
          </w:p>
        </w:tc>
        <w:tc>
          <w:tcPr>
            <w:tcW w:w="0" w:type="auto"/>
            <w:tcBorders>
              <w:top w:val="nil"/>
              <w:bottom w:val="nil"/>
            </w:tcBorders>
            <w:vAlign w:val="bottom"/>
            <w:tcPrChange w:id="428" w:author="Nicolás Riveras Muñoz" w:date="2022-09-15T16:47:00Z">
              <w:tcPr>
                <w:tcW w:w="0" w:type="auto"/>
                <w:tcBorders>
                  <w:top w:val="nil"/>
                  <w:bottom w:val="nil"/>
                </w:tcBorders>
                <w:vAlign w:val="bottom"/>
              </w:tcPr>
            </w:tcPrChange>
          </w:tcPr>
          <w:p w14:paraId="68A7F5E3" w14:textId="77777777" w:rsidR="00D57C60" w:rsidRPr="000F3BC1" w:rsidRDefault="00D57C60" w:rsidP="00385F5E">
            <w:pPr>
              <w:spacing w:line="240" w:lineRule="auto"/>
              <w:jc w:val="left"/>
              <w:rPr>
                <w:ins w:id="429" w:author="Nicolás Riveras Muñoz" w:date="2022-09-13T15:33:00Z"/>
              </w:rPr>
            </w:pPr>
            <w:ins w:id="430" w:author="Nicolás Riveras Muñoz" w:date="2022-09-13T15:33:00Z">
              <w:r w:rsidRPr="000F3BC1">
                <w:t>64.7 ± 2.1</w:t>
              </w:r>
            </w:ins>
          </w:p>
        </w:tc>
        <w:tc>
          <w:tcPr>
            <w:tcW w:w="0" w:type="auto"/>
            <w:tcBorders>
              <w:top w:val="nil"/>
              <w:bottom w:val="nil"/>
            </w:tcBorders>
            <w:vAlign w:val="bottom"/>
            <w:tcPrChange w:id="431" w:author="Nicolás Riveras Muñoz" w:date="2022-09-15T16:47:00Z">
              <w:tcPr>
                <w:tcW w:w="0" w:type="auto"/>
                <w:tcBorders>
                  <w:top w:val="nil"/>
                  <w:bottom w:val="nil"/>
                </w:tcBorders>
                <w:vAlign w:val="bottom"/>
              </w:tcPr>
            </w:tcPrChange>
          </w:tcPr>
          <w:p w14:paraId="0E90EF31" w14:textId="77777777" w:rsidR="00D57C60" w:rsidRPr="000F3BC1" w:rsidRDefault="00D57C60" w:rsidP="00385F5E">
            <w:pPr>
              <w:spacing w:line="240" w:lineRule="auto"/>
              <w:jc w:val="left"/>
              <w:rPr>
                <w:ins w:id="432" w:author="Nicolás Riveras Muñoz" w:date="2022-09-13T15:33:00Z"/>
              </w:rPr>
            </w:pPr>
            <w:ins w:id="433" w:author="Nicolás Riveras Muñoz" w:date="2022-09-13T15:33:00Z">
              <w:r w:rsidRPr="000F3BC1">
                <w:t>28.8 ± 17.2</w:t>
              </w:r>
            </w:ins>
          </w:p>
        </w:tc>
        <w:tc>
          <w:tcPr>
            <w:tcW w:w="1251" w:type="dxa"/>
            <w:tcBorders>
              <w:top w:val="nil"/>
              <w:bottom w:val="nil"/>
            </w:tcBorders>
            <w:vAlign w:val="bottom"/>
            <w:tcPrChange w:id="434" w:author="Nicolás Riveras Muñoz" w:date="2022-09-15T16:47:00Z">
              <w:tcPr>
                <w:tcW w:w="0" w:type="auto"/>
                <w:tcBorders>
                  <w:top w:val="nil"/>
                  <w:bottom w:val="nil"/>
                </w:tcBorders>
                <w:vAlign w:val="bottom"/>
              </w:tcPr>
            </w:tcPrChange>
          </w:tcPr>
          <w:p w14:paraId="6934E997" w14:textId="77777777" w:rsidR="00D57C60" w:rsidRPr="000F3BC1" w:rsidRDefault="00D57C60" w:rsidP="00385F5E">
            <w:pPr>
              <w:spacing w:line="240" w:lineRule="auto"/>
              <w:jc w:val="left"/>
              <w:rPr>
                <w:ins w:id="435" w:author="Nicolás Riveras Muñoz" w:date="2022-09-13T15:33:00Z"/>
              </w:rPr>
            </w:pPr>
            <w:ins w:id="436" w:author="Nicolás Riveras Muñoz" w:date="2022-09-13T15:33:00Z">
              <w:r w:rsidRPr="000F3BC1">
                <w:t>6.5 ± 3.9</w:t>
              </w:r>
            </w:ins>
          </w:p>
        </w:tc>
        <w:tc>
          <w:tcPr>
            <w:tcW w:w="1020" w:type="dxa"/>
            <w:tcBorders>
              <w:top w:val="nil"/>
              <w:bottom w:val="nil"/>
            </w:tcBorders>
            <w:vAlign w:val="center"/>
            <w:tcPrChange w:id="437" w:author="Nicolás Riveras Muñoz" w:date="2022-09-15T16:47:00Z">
              <w:tcPr>
                <w:tcW w:w="1074" w:type="dxa"/>
                <w:tcBorders>
                  <w:top w:val="nil"/>
                  <w:bottom w:val="nil"/>
                </w:tcBorders>
                <w:vAlign w:val="center"/>
              </w:tcPr>
            </w:tcPrChange>
          </w:tcPr>
          <w:p w14:paraId="2DF227F0" w14:textId="77777777" w:rsidR="00D57C60" w:rsidRPr="000F3BC1" w:rsidRDefault="00D57C60" w:rsidP="00385F5E">
            <w:pPr>
              <w:spacing w:line="240" w:lineRule="auto"/>
              <w:jc w:val="center"/>
              <w:rPr>
                <w:ins w:id="438" w:author="Nicolás Riveras Muñoz" w:date="2022-09-13T15:33:00Z"/>
              </w:rPr>
            </w:pPr>
            <w:ins w:id="439" w:author="Nicolás Riveras Muñoz" w:date="2022-09-13T15:33:00Z">
              <w:r w:rsidRPr="000F3BC1">
                <w:t>SL</w:t>
              </w:r>
            </w:ins>
          </w:p>
        </w:tc>
      </w:tr>
      <w:tr w:rsidR="00D57C60" w:rsidRPr="000F3BC1" w14:paraId="70CB5F63" w14:textId="77777777" w:rsidTr="00FC5E2A">
        <w:trPr>
          <w:trHeight w:val="283"/>
          <w:ins w:id="440" w:author="Nicolás Riveras Muñoz" w:date="2022-09-13T15:33:00Z"/>
          <w:trPrChange w:id="441" w:author="Nicolás Riveras Muñoz" w:date="2022-09-15T16:47:00Z">
            <w:trPr>
              <w:trHeight w:val="283"/>
            </w:trPr>
          </w:trPrChange>
        </w:trPr>
        <w:tc>
          <w:tcPr>
            <w:tcW w:w="0" w:type="auto"/>
            <w:vMerge/>
            <w:tcBorders>
              <w:top w:val="nil"/>
              <w:bottom w:val="nil"/>
            </w:tcBorders>
            <w:vAlign w:val="center"/>
            <w:tcPrChange w:id="442" w:author="Nicolás Riveras Muñoz" w:date="2022-09-15T16:47:00Z">
              <w:tcPr>
                <w:tcW w:w="0" w:type="auto"/>
                <w:vMerge/>
                <w:tcBorders>
                  <w:top w:val="nil"/>
                  <w:bottom w:val="nil"/>
                </w:tcBorders>
                <w:vAlign w:val="center"/>
              </w:tcPr>
            </w:tcPrChange>
          </w:tcPr>
          <w:p w14:paraId="2C65599B" w14:textId="77777777" w:rsidR="00D57C60" w:rsidRPr="000F3BC1" w:rsidRDefault="00D57C60" w:rsidP="00385F5E">
            <w:pPr>
              <w:spacing w:line="240" w:lineRule="auto"/>
              <w:jc w:val="center"/>
              <w:rPr>
                <w:ins w:id="443" w:author="Nicolás Riveras Muñoz" w:date="2022-09-13T15:33:00Z"/>
              </w:rPr>
            </w:pPr>
          </w:p>
        </w:tc>
        <w:tc>
          <w:tcPr>
            <w:tcW w:w="0" w:type="auto"/>
            <w:tcBorders>
              <w:top w:val="nil"/>
              <w:bottom w:val="nil"/>
            </w:tcBorders>
            <w:vAlign w:val="center"/>
            <w:tcPrChange w:id="444" w:author="Nicolás Riveras Muñoz" w:date="2022-09-15T16:47:00Z">
              <w:tcPr>
                <w:tcW w:w="0" w:type="auto"/>
                <w:tcBorders>
                  <w:top w:val="nil"/>
                  <w:bottom w:val="nil"/>
                </w:tcBorders>
                <w:vAlign w:val="center"/>
              </w:tcPr>
            </w:tcPrChange>
          </w:tcPr>
          <w:p w14:paraId="472B6062" w14:textId="77777777" w:rsidR="00D57C60" w:rsidRPr="000F3BC1" w:rsidRDefault="00D57C60" w:rsidP="00385F5E">
            <w:pPr>
              <w:spacing w:line="240" w:lineRule="auto"/>
              <w:jc w:val="center"/>
              <w:rPr>
                <w:ins w:id="445" w:author="Nicolás Riveras Muñoz" w:date="2022-09-13T15:33:00Z"/>
              </w:rPr>
            </w:pPr>
            <w:ins w:id="446" w:author="Nicolás Riveras Muñoz" w:date="2022-09-13T15:33:00Z">
              <w:r w:rsidRPr="000F3BC1">
                <w:t>T3</w:t>
              </w:r>
            </w:ins>
          </w:p>
        </w:tc>
        <w:tc>
          <w:tcPr>
            <w:tcW w:w="0" w:type="auto"/>
            <w:tcBorders>
              <w:top w:val="nil"/>
              <w:bottom w:val="nil"/>
            </w:tcBorders>
            <w:vAlign w:val="center"/>
            <w:tcPrChange w:id="447" w:author="Nicolás Riveras Muñoz" w:date="2022-09-15T16:47:00Z">
              <w:tcPr>
                <w:tcW w:w="0" w:type="auto"/>
                <w:tcBorders>
                  <w:top w:val="nil"/>
                  <w:bottom w:val="nil"/>
                </w:tcBorders>
                <w:vAlign w:val="center"/>
              </w:tcPr>
            </w:tcPrChange>
          </w:tcPr>
          <w:p w14:paraId="661D579B" w14:textId="43D9A160" w:rsidR="00D57C60" w:rsidRPr="000F3BC1" w:rsidRDefault="006E76B0" w:rsidP="00385F5E">
            <w:pPr>
              <w:spacing w:line="240" w:lineRule="auto"/>
              <w:jc w:val="center"/>
              <w:rPr>
                <w:ins w:id="448" w:author="Nicolás Riveras Muñoz" w:date="2022-09-13T15:33:00Z"/>
              </w:rPr>
            </w:pPr>
            <w:ins w:id="449" w:author="Nicolás Riveras Muñoz" w:date="2022-09-14T20:57:00Z">
              <w:r>
                <w:t>+M</w:t>
              </w:r>
            </w:ins>
          </w:p>
        </w:tc>
        <w:tc>
          <w:tcPr>
            <w:tcW w:w="0" w:type="auto"/>
            <w:tcBorders>
              <w:top w:val="nil"/>
              <w:bottom w:val="nil"/>
            </w:tcBorders>
            <w:vAlign w:val="center"/>
            <w:tcPrChange w:id="450" w:author="Nicolás Riveras Muñoz" w:date="2022-09-15T16:47:00Z">
              <w:tcPr>
                <w:tcW w:w="0" w:type="auto"/>
                <w:tcBorders>
                  <w:top w:val="nil"/>
                  <w:bottom w:val="nil"/>
                </w:tcBorders>
                <w:vAlign w:val="center"/>
              </w:tcPr>
            </w:tcPrChange>
          </w:tcPr>
          <w:p w14:paraId="0EB6C481" w14:textId="6C00146E" w:rsidR="00D57C60" w:rsidRPr="000F3BC1" w:rsidRDefault="00D5096E" w:rsidP="00385F5E">
            <w:pPr>
              <w:spacing w:line="240" w:lineRule="auto"/>
              <w:jc w:val="center"/>
              <w:rPr>
                <w:ins w:id="451" w:author="Nicolás Riveras Muñoz" w:date="2022-09-13T15:33:00Z"/>
              </w:rPr>
            </w:pPr>
            <w:ins w:id="452" w:author="Nicolás Riveras Muñoz" w:date="2022-09-17T07:10:00Z">
              <w:r>
                <w:t>t</w:t>
              </w:r>
            </w:ins>
            <w:ins w:id="453" w:author="Nicolás Riveras Muñoz" w:date="2022-09-13T15:33:00Z">
              <w:r w:rsidR="00D57C60" w:rsidRPr="000F3BC1">
                <w:t>opsoil</w:t>
              </w:r>
            </w:ins>
          </w:p>
        </w:tc>
        <w:tc>
          <w:tcPr>
            <w:tcW w:w="0" w:type="auto"/>
            <w:tcBorders>
              <w:top w:val="nil"/>
              <w:bottom w:val="nil"/>
            </w:tcBorders>
            <w:vAlign w:val="bottom"/>
            <w:tcPrChange w:id="454" w:author="Nicolás Riveras Muñoz" w:date="2022-09-15T16:47:00Z">
              <w:tcPr>
                <w:tcW w:w="0" w:type="auto"/>
                <w:tcBorders>
                  <w:top w:val="nil"/>
                  <w:bottom w:val="nil"/>
                </w:tcBorders>
                <w:vAlign w:val="bottom"/>
              </w:tcPr>
            </w:tcPrChange>
          </w:tcPr>
          <w:p w14:paraId="149D519F" w14:textId="77777777" w:rsidR="00D57C60" w:rsidRPr="000F3BC1" w:rsidRDefault="00D57C60" w:rsidP="00385F5E">
            <w:pPr>
              <w:spacing w:line="240" w:lineRule="auto"/>
              <w:jc w:val="left"/>
              <w:rPr>
                <w:ins w:id="455" w:author="Nicolás Riveras Muñoz" w:date="2022-09-13T15:33:00Z"/>
              </w:rPr>
            </w:pPr>
            <w:ins w:id="456" w:author="Nicolás Riveras Muñoz" w:date="2022-09-13T15:33:00Z">
              <w:r w:rsidRPr="000F3BC1">
                <w:t>57.0 ± 5.6</w:t>
              </w:r>
            </w:ins>
          </w:p>
        </w:tc>
        <w:tc>
          <w:tcPr>
            <w:tcW w:w="0" w:type="auto"/>
            <w:tcBorders>
              <w:top w:val="nil"/>
              <w:bottom w:val="nil"/>
            </w:tcBorders>
            <w:vAlign w:val="bottom"/>
            <w:tcPrChange w:id="457" w:author="Nicolás Riveras Muñoz" w:date="2022-09-15T16:47:00Z">
              <w:tcPr>
                <w:tcW w:w="0" w:type="auto"/>
                <w:tcBorders>
                  <w:top w:val="nil"/>
                  <w:bottom w:val="nil"/>
                </w:tcBorders>
                <w:vAlign w:val="bottom"/>
              </w:tcPr>
            </w:tcPrChange>
          </w:tcPr>
          <w:p w14:paraId="7251028C" w14:textId="77777777" w:rsidR="00D57C60" w:rsidRPr="000F3BC1" w:rsidRDefault="00D57C60" w:rsidP="00385F5E">
            <w:pPr>
              <w:spacing w:line="240" w:lineRule="auto"/>
              <w:jc w:val="left"/>
              <w:rPr>
                <w:ins w:id="458" w:author="Nicolás Riveras Muñoz" w:date="2022-09-13T15:33:00Z"/>
              </w:rPr>
            </w:pPr>
            <w:ins w:id="459" w:author="Nicolás Riveras Muñoz" w:date="2022-09-13T15:33:00Z">
              <w:r w:rsidRPr="000F3BC1">
                <w:t>35.9 ± 10.2</w:t>
              </w:r>
            </w:ins>
          </w:p>
        </w:tc>
        <w:tc>
          <w:tcPr>
            <w:tcW w:w="1251" w:type="dxa"/>
            <w:tcBorders>
              <w:top w:val="nil"/>
              <w:bottom w:val="nil"/>
            </w:tcBorders>
            <w:vAlign w:val="bottom"/>
            <w:tcPrChange w:id="460" w:author="Nicolás Riveras Muñoz" w:date="2022-09-15T16:47:00Z">
              <w:tcPr>
                <w:tcW w:w="0" w:type="auto"/>
                <w:tcBorders>
                  <w:top w:val="nil"/>
                  <w:bottom w:val="nil"/>
                </w:tcBorders>
                <w:vAlign w:val="bottom"/>
              </w:tcPr>
            </w:tcPrChange>
          </w:tcPr>
          <w:p w14:paraId="28DBA122" w14:textId="77777777" w:rsidR="00D57C60" w:rsidRPr="000F3BC1" w:rsidRDefault="00D57C60" w:rsidP="00385F5E">
            <w:pPr>
              <w:spacing w:line="240" w:lineRule="auto"/>
              <w:jc w:val="left"/>
              <w:rPr>
                <w:ins w:id="461" w:author="Nicolás Riveras Muñoz" w:date="2022-09-13T15:33:00Z"/>
              </w:rPr>
            </w:pPr>
            <w:ins w:id="462" w:author="Nicolás Riveras Muñoz" w:date="2022-09-13T15:33:00Z">
              <w:r w:rsidRPr="000F3BC1">
                <w:t>7.2 ± 2.2</w:t>
              </w:r>
            </w:ins>
          </w:p>
        </w:tc>
        <w:tc>
          <w:tcPr>
            <w:tcW w:w="1020" w:type="dxa"/>
            <w:tcBorders>
              <w:top w:val="nil"/>
              <w:bottom w:val="nil"/>
            </w:tcBorders>
            <w:vAlign w:val="center"/>
            <w:tcPrChange w:id="463" w:author="Nicolás Riveras Muñoz" w:date="2022-09-15T16:47:00Z">
              <w:tcPr>
                <w:tcW w:w="1074" w:type="dxa"/>
                <w:tcBorders>
                  <w:top w:val="nil"/>
                  <w:bottom w:val="nil"/>
                </w:tcBorders>
                <w:vAlign w:val="center"/>
              </w:tcPr>
            </w:tcPrChange>
          </w:tcPr>
          <w:p w14:paraId="0CC15AF7" w14:textId="77777777" w:rsidR="00D57C60" w:rsidRPr="000F3BC1" w:rsidRDefault="00D57C60" w:rsidP="00385F5E">
            <w:pPr>
              <w:spacing w:line="240" w:lineRule="auto"/>
              <w:jc w:val="center"/>
              <w:rPr>
                <w:ins w:id="464" w:author="Nicolás Riveras Muñoz" w:date="2022-09-13T15:33:00Z"/>
              </w:rPr>
            </w:pPr>
            <w:ins w:id="465" w:author="Nicolás Riveras Muñoz" w:date="2022-09-13T15:33:00Z">
              <w:r w:rsidRPr="000F3BC1">
                <w:t>SL</w:t>
              </w:r>
            </w:ins>
          </w:p>
        </w:tc>
      </w:tr>
      <w:tr w:rsidR="00D57C60" w:rsidRPr="000F3BC1" w14:paraId="3A260D92" w14:textId="77777777" w:rsidTr="00FC5E2A">
        <w:trPr>
          <w:trHeight w:val="283"/>
          <w:ins w:id="466" w:author="Nicolás Riveras Muñoz" w:date="2022-09-13T15:33:00Z"/>
          <w:trPrChange w:id="467" w:author="Nicolás Riveras Muñoz" w:date="2022-09-15T16:47:00Z">
            <w:trPr>
              <w:trHeight w:val="283"/>
            </w:trPr>
          </w:trPrChange>
        </w:trPr>
        <w:tc>
          <w:tcPr>
            <w:tcW w:w="0" w:type="auto"/>
            <w:vMerge/>
            <w:tcBorders>
              <w:top w:val="nil"/>
              <w:bottom w:val="nil"/>
            </w:tcBorders>
            <w:vAlign w:val="center"/>
            <w:tcPrChange w:id="468" w:author="Nicolás Riveras Muñoz" w:date="2022-09-15T16:47:00Z">
              <w:tcPr>
                <w:tcW w:w="0" w:type="auto"/>
                <w:vMerge/>
                <w:tcBorders>
                  <w:top w:val="nil"/>
                  <w:bottom w:val="nil"/>
                </w:tcBorders>
                <w:vAlign w:val="center"/>
              </w:tcPr>
            </w:tcPrChange>
          </w:tcPr>
          <w:p w14:paraId="451758DE" w14:textId="77777777" w:rsidR="00D57C60" w:rsidRPr="000F3BC1" w:rsidRDefault="00D57C60" w:rsidP="00385F5E">
            <w:pPr>
              <w:spacing w:line="240" w:lineRule="auto"/>
              <w:jc w:val="center"/>
              <w:rPr>
                <w:ins w:id="469" w:author="Nicolás Riveras Muñoz" w:date="2022-09-13T15:33:00Z"/>
              </w:rPr>
            </w:pPr>
          </w:p>
        </w:tc>
        <w:tc>
          <w:tcPr>
            <w:tcW w:w="0" w:type="auto"/>
            <w:tcBorders>
              <w:top w:val="nil"/>
              <w:bottom w:val="single" w:sz="4" w:space="0" w:color="auto"/>
            </w:tcBorders>
            <w:vAlign w:val="center"/>
            <w:tcPrChange w:id="470" w:author="Nicolás Riveras Muñoz" w:date="2022-09-15T16:47:00Z">
              <w:tcPr>
                <w:tcW w:w="0" w:type="auto"/>
                <w:tcBorders>
                  <w:top w:val="nil"/>
                  <w:bottom w:val="single" w:sz="4" w:space="0" w:color="auto"/>
                </w:tcBorders>
                <w:vAlign w:val="center"/>
              </w:tcPr>
            </w:tcPrChange>
          </w:tcPr>
          <w:p w14:paraId="2BB918E3" w14:textId="77777777" w:rsidR="00D57C60" w:rsidRPr="000F3BC1" w:rsidRDefault="00D57C60" w:rsidP="00385F5E">
            <w:pPr>
              <w:spacing w:line="240" w:lineRule="auto"/>
              <w:jc w:val="center"/>
              <w:rPr>
                <w:ins w:id="471" w:author="Nicolás Riveras Muñoz" w:date="2022-09-13T15:33:00Z"/>
              </w:rPr>
            </w:pPr>
            <w:ins w:id="472" w:author="Nicolás Riveras Muñoz" w:date="2022-09-13T15:33:00Z">
              <w:r w:rsidRPr="000F3BC1">
                <w:t>T4</w:t>
              </w:r>
            </w:ins>
          </w:p>
        </w:tc>
        <w:tc>
          <w:tcPr>
            <w:tcW w:w="0" w:type="auto"/>
            <w:tcBorders>
              <w:top w:val="nil"/>
              <w:bottom w:val="single" w:sz="4" w:space="0" w:color="auto"/>
            </w:tcBorders>
            <w:vAlign w:val="center"/>
            <w:tcPrChange w:id="473" w:author="Nicolás Riveras Muñoz" w:date="2022-09-15T16:47:00Z">
              <w:tcPr>
                <w:tcW w:w="0" w:type="auto"/>
                <w:tcBorders>
                  <w:top w:val="nil"/>
                  <w:bottom w:val="single" w:sz="4" w:space="0" w:color="auto"/>
                </w:tcBorders>
                <w:vAlign w:val="center"/>
              </w:tcPr>
            </w:tcPrChange>
          </w:tcPr>
          <w:p w14:paraId="76FC86F1" w14:textId="3BCC290A" w:rsidR="00D57C60" w:rsidRPr="000F3BC1" w:rsidRDefault="006E76B0" w:rsidP="00385F5E">
            <w:pPr>
              <w:spacing w:line="240" w:lineRule="auto"/>
              <w:jc w:val="center"/>
              <w:rPr>
                <w:ins w:id="474" w:author="Nicolás Riveras Muñoz" w:date="2022-09-13T15:33:00Z"/>
              </w:rPr>
            </w:pPr>
            <w:ins w:id="475" w:author="Nicolás Riveras Muñoz" w:date="2022-09-14T20:57:00Z">
              <w:r>
                <w:t>+M</w:t>
              </w:r>
            </w:ins>
          </w:p>
        </w:tc>
        <w:tc>
          <w:tcPr>
            <w:tcW w:w="0" w:type="auto"/>
            <w:tcBorders>
              <w:top w:val="nil"/>
              <w:bottom w:val="single" w:sz="4" w:space="0" w:color="auto"/>
            </w:tcBorders>
            <w:vAlign w:val="center"/>
            <w:tcPrChange w:id="476" w:author="Nicolás Riveras Muñoz" w:date="2022-09-15T16:47:00Z">
              <w:tcPr>
                <w:tcW w:w="0" w:type="auto"/>
                <w:tcBorders>
                  <w:top w:val="nil"/>
                  <w:bottom w:val="single" w:sz="4" w:space="0" w:color="auto"/>
                </w:tcBorders>
                <w:vAlign w:val="center"/>
              </w:tcPr>
            </w:tcPrChange>
          </w:tcPr>
          <w:p w14:paraId="50D1BA85" w14:textId="60DAB909" w:rsidR="00D57C60" w:rsidRPr="000F3BC1" w:rsidRDefault="00D5096E" w:rsidP="00385F5E">
            <w:pPr>
              <w:spacing w:line="240" w:lineRule="auto"/>
              <w:jc w:val="center"/>
              <w:rPr>
                <w:ins w:id="477" w:author="Nicolás Riveras Muñoz" w:date="2022-09-13T15:33:00Z"/>
              </w:rPr>
            </w:pPr>
            <w:ins w:id="478" w:author="Nicolás Riveras Muñoz" w:date="2022-09-17T07:10:00Z">
              <w:r>
                <w:t>s</w:t>
              </w:r>
            </w:ins>
            <w:ins w:id="479" w:author="Nicolás Riveras Muñoz" w:date="2022-09-13T15:33:00Z">
              <w:r w:rsidR="00D57C60" w:rsidRPr="000F3BC1">
                <w:t>ubsoil</w:t>
              </w:r>
            </w:ins>
          </w:p>
        </w:tc>
        <w:tc>
          <w:tcPr>
            <w:tcW w:w="0" w:type="auto"/>
            <w:tcBorders>
              <w:top w:val="nil"/>
              <w:bottom w:val="single" w:sz="4" w:space="0" w:color="auto"/>
            </w:tcBorders>
            <w:vAlign w:val="bottom"/>
            <w:tcPrChange w:id="480" w:author="Nicolás Riveras Muñoz" w:date="2022-09-15T16:47:00Z">
              <w:tcPr>
                <w:tcW w:w="0" w:type="auto"/>
                <w:tcBorders>
                  <w:top w:val="nil"/>
                  <w:bottom w:val="single" w:sz="4" w:space="0" w:color="auto"/>
                </w:tcBorders>
                <w:vAlign w:val="bottom"/>
              </w:tcPr>
            </w:tcPrChange>
          </w:tcPr>
          <w:p w14:paraId="18ED5A9C" w14:textId="77777777" w:rsidR="00D57C60" w:rsidRPr="000F3BC1" w:rsidRDefault="00D57C60" w:rsidP="00385F5E">
            <w:pPr>
              <w:spacing w:line="240" w:lineRule="auto"/>
              <w:jc w:val="left"/>
              <w:rPr>
                <w:ins w:id="481" w:author="Nicolás Riveras Muñoz" w:date="2022-09-13T15:33:00Z"/>
              </w:rPr>
            </w:pPr>
            <w:ins w:id="482" w:author="Nicolás Riveras Muñoz" w:date="2022-09-13T15:33:00Z">
              <w:r w:rsidRPr="000F3BC1">
                <w:t>64.6 ±</w:t>
              </w:r>
              <w:r>
                <w:t xml:space="preserve"> </w:t>
              </w:r>
              <w:r w:rsidRPr="000F3BC1">
                <w:t>15.9</w:t>
              </w:r>
            </w:ins>
          </w:p>
        </w:tc>
        <w:tc>
          <w:tcPr>
            <w:tcW w:w="0" w:type="auto"/>
            <w:tcBorders>
              <w:top w:val="nil"/>
              <w:bottom w:val="single" w:sz="4" w:space="0" w:color="auto"/>
            </w:tcBorders>
            <w:vAlign w:val="bottom"/>
            <w:tcPrChange w:id="483" w:author="Nicolás Riveras Muñoz" w:date="2022-09-15T16:47:00Z">
              <w:tcPr>
                <w:tcW w:w="0" w:type="auto"/>
                <w:tcBorders>
                  <w:top w:val="nil"/>
                  <w:bottom w:val="single" w:sz="4" w:space="0" w:color="auto"/>
                </w:tcBorders>
                <w:vAlign w:val="bottom"/>
              </w:tcPr>
            </w:tcPrChange>
          </w:tcPr>
          <w:p w14:paraId="64B9C16D" w14:textId="77777777" w:rsidR="00D57C60" w:rsidRPr="000F3BC1" w:rsidRDefault="00D57C60" w:rsidP="00385F5E">
            <w:pPr>
              <w:spacing w:line="240" w:lineRule="auto"/>
              <w:jc w:val="left"/>
              <w:rPr>
                <w:ins w:id="484" w:author="Nicolás Riveras Muñoz" w:date="2022-09-13T15:33:00Z"/>
              </w:rPr>
            </w:pPr>
            <w:ins w:id="485" w:author="Nicolás Riveras Muñoz" w:date="2022-09-13T15:33:00Z">
              <w:r w:rsidRPr="000F3BC1">
                <w:t>30.5 ± 9.2</w:t>
              </w:r>
            </w:ins>
          </w:p>
        </w:tc>
        <w:tc>
          <w:tcPr>
            <w:tcW w:w="1251" w:type="dxa"/>
            <w:tcBorders>
              <w:top w:val="nil"/>
              <w:bottom w:val="single" w:sz="4" w:space="0" w:color="auto"/>
            </w:tcBorders>
            <w:vAlign w:val="bottom"/>
            <w:tcPrChange w:id="486" w:author="Nicolás Riveras Muñoz" w:date="2022-09-15T16:47:00Z">
              <w:tcPr>
                <w:tcW w:w="0" w:type="auto"/>
                <w:tcBorders>
                  <w:top w:val="nil"/>
                  <w:bottom w:val="single" w:sz="4" w:space="0" w:color="auto"/>
                </w:tcBorders>
                <w:vAlign w:val="bottom"/>
              </w:tcPr>
            </w:tcPrChange>
          </w:tcPr>
          <w:p w14:paraId="453E59A0" w14:textId="77777777" w:rsidR="00D57C60" w:rsidRPr="000F3BC1" w:rsidRDefault="00D57C60" w:rsidP="00385F5E">
            <w:pPr>
              <w:spacing w:line="240" w:lineRule="auto"/>
              <w:jc w:val="left"/>
              <w:rPr>
                <w:ins w:id="487" w:author="Nicolás Riveras Muñoz" w:date="2022-09-13T15:33:00Z"/>
              </w:rPr>
            </w:pPr>
            <w:ins w:id="488" w:author="Nicolás Riveras Muñoz" w:date="2022-09-13T15:33:00Z">
              <w:r w:rsidRPr="000F3BC1">
                <w:t>4.9 ± 0.6</w:t>
              </w:r>
            </w:ins>
          </w:p>
        </w:tc>
        <w:tc>
          <w:tcPr>
            <w:tcW w:w="1020" w:type="dxa"/>
            <w:tcBorders>
              <w:top w:val="nil"/>
              <w:bottom w:val="single" w:sz="4" w:space="0" w:color="auto"/>
            </w:tcBorders>
            <w:vAlign w:val="center"/>
            <w:tcPrChange w:id="489" w:author="Nicolás Riveras Muñoz" w:date="2022-09-15T16:47:00Z">
              <w:tcPr>
                <w:tcW w:w="1074" w:type="dxa"/>
                <w:tcBorders>
                  <w:top w:val="nil"/>
                  <w:bottom w:val="single" w:sz="4" w:space="0" w:color="auto"/>
                </w:tcBorders>
                <w:vAlign w:val="center"/>
              </w:tcPr>
            </w:tcPrChange>
          </w:tcPr>
          <w:p w14:paraId="04011F9A" w14:textId="77777777" w:rsidR="00D57C60" w:rsidRPr="000F3BC1" w:rsidRDefault="00D57C60" w:rsidP="00385F5E">
            <w:pPr>
              <w:spacing w:line="240" w:lineRule="auto"/>
              <w:jc w:val="center"/>
              <w:rPr>
                <w:ins w:id="490" w:author="Nicolás Riveras Muñoz" w:date="2022-09-13T15:33:00Z"/>
              </w:rPr>
            </w:pPr>
            <w:ins w:id="491" w:author="Nicolás Riveras Muñoz" w:date="2022-09-13T15:33:00Z">
              <w:r w:rsidRPr="000F3BC1">
                <w:t>SL</w:t>
              </w:r>
            </w:ins>
          </w:p>
        </w:tc>
      </w:tr>
      <w:tr w:rsidR="00D57C60" w:rsidRPr="000F3BC1" w14:paraId="5A9AD71E" w14:textId="77777777" w:rsidTr="00FC5E2A">
        <w:trPr>
          <w:trHeight w:val="283"/>
          <w:ins w:id="492" w:author="Nicolás Riveras Muñoz" w:date="2022-09-13T15:33:00Z"/>
          <w:trPrChange w:id="493" w:author="Nicolás Riveras Muñoz" w:date="2022-09-15T16:47:00Z">
            <w:trPr>
              <w:trHeight w:val="283"/>
            </w:trPr>
          </w:trPrChange>
        </w:trPr>
        <w:tc>
          <w:tcPr>
            <w:tcW w:w="0" w:type="auto"/>
            <w:tcBorders>
              <w:top w:val="single" w:sz="4" w:space="0" w:color="auto"/>
              <w:bottom w:val="single" w:sz="4" w:space="0" w:color="auto"/>
            </w:tcBorders>
            <w:vAlign w:val="center"/>
            <w:tcPrChange w:id="494" w:author="Nicolás Riveras Muñoz" w:date="2022-09-15T16:47:00Z">
              <w:tcPr>
                <w:tcW w:w="0" w:type="auto"/>
                <w:tcBorders>
                  <w:top w:val="single" w:sz="4" w:space="0" w:color="auto"/>
                  <w:bottom w:val="single" w:sz="4" w:space="0" w:color="auto"/>
                </w:tcBorders>
                <w:vAlign w:val="center"/>
              </w:tcPr>
            </w:tcPrChange>
          </w:tcPr>
          <w:p w14:paraId="60E35D79" w14:textId="77777777" w:rsidR="00D57C60" w:rsidRPr="000F3BC1" w:rsidRDefault="00D57C60" w:rsidP="00385F5E">
            <w:pPr>
              <w:spacing w:line="240" w:lineRule="auto"/>
              <w:jc w:val="center"/>
              <w:rPr>
                <w:ins w:id="495" w:author="Nicolás Riveras Muñoz" w:date="2022-09-13T15:33:00Z"/>
              </w:rPr>
            </w:pPr>
          </w:p>
        </w:tc>
        <w:tc>
          <w:tcPr>
            <w:tcW w:w="0" w:type="auto"/>
            <w:tcBorders>
              <w:top w:val="nil"/>
              <w:bottom w:val="single" w:sz="4" w:space="0" w:color="auto"/>
            </w:tcBorders>
            <w:vAlign w:val="center"/>
            <w:tcPrChange w:id="496" w:author="Nicolás Riveras Muñoz" w:date="2022-09-15T16:47:00Z">
              <w:tcPr>
                <w:tcW w:w="0" w:type="auto"/>
                <w:tcBorders>
                  <w:top w:val="nil"/>
                  <w:bottom w:val="single" w:sz="4" w:space="0" w:color="auto"/>
                </w:tcBorders>
                <w:vAlign w:val="center"/>
              </w:tcPr>
            </w:tcPrChange>
          </w:tcPr>
          <w:p w14:paraId="0D85D715" w14:textId="77777777" w:rsidR="00D57C60" w:rsidRPr="000F3BC1" w:rsidRDefault="00D57C60" w:rsidP="00385F5E">
            <w:pPr>
              <w:spacing w:line="240" w:lineRule="auto"/>
              <w:jc w:val="center"/>
              <w:rPr>
                <w:ins w:id="497" w:author="Nicolás Riveras Muñoz" w:date="2022-09-13T15:33:00Z"/>
              </w:rPr>
            </w:pPr>
          </w:p>
        </w:tc>
        <w:tc>
          <w:tcPr>
            <w:tcW w:w="0" w:type="auto"/>
            <w:tcBorders>
              <w:top w:val="nil"/>
              <w:bottom w:val="single" w:sz="4" w:space="0" w:color="auto"/>
            </w:tcBorders>
            <w:vAlign w:val="center"/>
            <w:tcPrChange w:id="498" w:author="Nicolás Riveras Muñoz" w:date="2022-09-15T16:47:00Z">
              <w:tcPr>
                <w:tcW w:w="0" w:type="auto"/>
                <w:tcBorders>
                  <w:top w:val="nil"/>
                  <w:bottom w:val="single" w:sz="4" w:space="0" w:color="auto"/>
                </w:tcBorders>
                <w:vAlign w:val="center"/>
              </w:tcPr>
            </w:tcPrChange>
          </w:tcPr>
          <w:p w14:paraId="6298F839" w14:textId="77777777" w:rsidR="00D57C60" w:rsidRPr="000F3BC1" w:rsidRDefault="00D57C60" w:rsidP="00385F5E">
            <w:pPr>
              <w:spacing w:line="240" w:lineRule="auto"/>
              <w:jc w:val="center"/>
              <w:rPr>
                <w:ins w:id="499" w:author="Nicolás Riveras Muñoz" w:date="2022-09-13T15:33:00Z"/>
              </w:rPr>
            </w:pPr>
          </w:p>
        </w:tc>
        <w:tc>
          <w:tcPr>
            <w:tcW w:w="0" w:type="auto"/>
            <w:tcBorders>
              <w:top w:val="nil"/>
              <w:bottom w:val="single" w:sz="4" w:space="0" w:color="auto"/>
            </w:tcBorders>
            <w:vAlign w:val="center"/>
            <w:tcPrChange w:id="500" w:author="Nicolás Riveras Muñoz" w:date="2022-09-15T16:47:00Z">
              <w:tcPr>
                <w:tcW w:w="0" w:type="auto"/>
                <w:tcBorders>
                  <w:top w:val="nil"/>
                  <w:bottom w:val="single" w:sz="4" w:space="0" w:color="auto"/>
                </w:tcBorders>
                <w:vAlign w:val="center"/>
              </w:tcPr>
            </w:tcPrChange>
          </w:tcPr>
          <w:p w14:paraId="21779A5F" w14:textId="77777777" w:rsidR="00D57C60" w:rsidRPr="000F3BC1" w:rsidRDefault="00D57C60" w:rsidP="00385F5E">
            <w:pPr>
              <w:spacing w:line="240" w:lineRule="auto"/>
              <w:jc w:val="center"/>
              <w:rPr>
                <w:ins w:id="501" w:author="Nicolás Riveras Muñoz" w:date="2022-09-13T15:33:00Z"/>
              </w:rPr>
            </w:pPr>
          </w:p>
        </w:tc>
        <w:tc>
          <w:tcPr>
            <w:tcW w:w="0" w:type="auto"/>
            <w:tcBorders>
              <w:top w:val="nil"/>
              <w:bottom w:val="single" w:sz="4" w:space="0" w:color="auto"/>
            </w:tcBorders>
            <w:vAlign w:val="bottom"/>
            <w:tcPrChange w:id="502" w:author="Nicolás Riveras Muñoz" w:date="2022-09-15T16:47:00Z">
              <w:tcPr>
                <w:tcW w:w="0" w:type="auto"/>
                <w:tcBorders>
                  <w:top w:val="nil"/>
                  <w:bottom w:val="single" w:sz="4" w:space="0" w:color="auto"/>
                </w:tcBorders>
                <w:vAlign w:val="bottom"/>
              </w:tcPr>
            </w:tcPrChange>
          </w:tcPr>
          <w:p w14:paraId="0469E510" w14:textId="3DC69728" w:rsidR="00D57C60" w:rsidRPr="000F3BC1" w:rsidRDefault="00D57C60" w:rsidP="00385F5E">
            <w:pPr>
              <w:spacing w:line="240" w:lineRule="auto"/>
              <w:jc w:val="left"/>
              <w:rPr>
                <w:ins w:id="503" w:author="Nicolás Riveras Muñoz" w:date="2022-09-13T15:33:00Z"/>
              </w:rPr>
            </w:pPr>
            <w:ins w:id="504" w:author="Nicolás Riveras Muñoz" w:date="2022-09-13T15:33:00Z">
              <w:r w:rsidRPr="000F3BC1">
                <w:t>61.0 ± 4.3</w:t>
              </w:r>
            </w:ins>
            <w:ins w:id="505" w:author="Nicolás Riveras Muñoz" w:date="2022-09-15T16:47:00Z">
              <w:r w:rsidR="00FC5E2A">
                <w:t xml:space="preserve"> </w:t>
              </w:r>
            </w:ins>
            <w:ins w:id="506" w:author="Nicolás Riveras Muñoz" w:date="2022-09-13T15:33:00Z">
              <w:r w:rsidRPr="00FC5E2A">
                <w:rPr>
                  <w:bCs/>
                  <w:iCs/>
                  <w:rPrChange w:id="507" w:author="Nicolás Riveras Muñoz" w:date="2022-09-15T16:46:00Z">
                    <w:rPr>
                      <w:b/>
                      <w:i/>
                    </w:rPr>
                  </w:rPrChange>
                </w:rPr>
                <w:t>a</w:t>
              </w:r>
            </w:ins>
          </w:p>
        </w:tc>
        <w:tc>
          <w:tcPr>
            <w:tcW w:w="0" w:type="auto"/>
            <w:tcBorders>
              <w:top w:val="nil"/>
              <w:bottom w:val="single" w:sz="4" w:space="0" w:color="auto"/>
            </w:tcBorders>
            <w:vAlign w:val="bottom"/>
            <w:tcPrChange w:id="508" w:author="Nicolás Riveras Muñoz" w:date="2022-09-15T16:47:00Z">
              <w:tcPr>
                <w:tcW w:w="0" w:type="auto"/>
                <w:tcBorders>
                  <w:top w:val="nil"/>
                  <w:bottom w:val="single" w:sz="4" w:space="0" w:color="auto"/>
                </w:tcBorders>
                <w:vAlign w:val="bottom"/>
              </w:tcPr>
            </w:tcPrChange>
          </w:tcPr>
          <w:p w14:paraId="6D855347" w14:textId="61FCB76C" w:rsidR="00D57C60" w:rsidRPr="000F3BC1" w:rsidRDefault="00D57C60" w:rsidP="00385F5E">
            <w:pPr>
              <w:spacing w:line="240" w:lineRule="auto"/>
              <w:jc w:val="left"/>
              <w:rPr>
                <w:ins w:id="509" w:author="Nicolás Riveras Muñoz" w:date="2022-09-13T15:33:00Z"/>
              </w:rPr>
            </w:pPr>
            <w:ins w:id="510" w:author="Nicolás Riveras Muñoz" w:date="2022-09-13T15:33:00Z">
              <w:r w:rsidRPr="000F3BC1">
                <w:t>32.5 ±3.4</w:t>
              </w:r>
            </w:ins>
            <w:ins w:id="511" w:author="Nicolás Riveras Muñoz" w:date="2022-09-15T16:47:00Z">
              <w:r w:rsidR="00FC5E2A">
                <w:t xml:space="preserve"> </w:t>
              </w:r>
            </w:ins>
            <w:ins w:id="512" w:author="Nicolás Riveras Muñoz" w:date="2022-09-13T15:33:00Z">
              <w:r w:rsidRPr="00FC5E2A">
                <w:rPr>
                  <w:bCs/>
                  <w:iCs/>
                  <w:rPrChange w:id="513" w:author="Nicolás Riveras Muñoz" w:date="2022-09-15T16:46:00Z">
                    <w:rPr>
                      <w:b/>
                      <w:i/>
                    </w:rPr>
                  </w:rPrChange>
                </w:rPr>
                <w:t>a</w:t>
              </w:r>
            </w:ins>
          </w:p>
        </w:tc>
        <w:tc>
          <w:tcPr>
            <w:tcW w:w="1251" w:type="dxa"/>
            <w:tcBorders>
              <w:top w:val="nil"/>
              <w:bottom w:val="single" w:sz="4" w:space="0" w:color="auto"/>
            </w:tcBorders>
            <w:vAlign w:val="bottom"/>
            <w:tcPrChange w:id="514" w:author="Nicolás Riveras Muñoz" w:date="2022-09-15T16:47:00Z">
              <w:tcPr>
                <w:tcW w:w="0" w:type="auto"/>
                <w:tcBorders>
                  <w:top w:val="nil"/>
                  <w:bottom w:val="single" w:sz="4" w:space="0" w:color="auto"/>
                </w:tcBorders>
                <w:vAlign w:val="bottom"/>
              </w:tcPr>
            </w:tcPrChange>
          </w:tcPr>
          <w:p w14:paraId="2ED8BB09" w14:textId="5777BF76" w:rsidR="00D57C60" w:rsidRPr="000F3BC1" w:rsidRDefault="00D57C60" w:rsidP="00385F5E">
            <w:pPr>
              <w:spacing w:line="240" w:lineRule="auto"/>
              <w:jc w:val="left"/>
              <w:rPr>
                <w:ins w:id="515" w:author="Nicolás Riveras Muñoz" w:date="2022-09-13T15:33:00Z"/>
              </w:rPr>
            </w:pPr>
            <w:ins w:id="516" w:author="Nicolás Riveras Muñoz" w:date="2022-09-13T15:33:00Z">
              <w:r w:rsidRPr="000F3BC1">
                <w:t>6.5 ± 1.1</w:t>
              </w:r>
            </w:ins>
            <w:ins w:id="517" w:author="Nicolás Riveras Muñoz" w:date="2022-09-15T16:47:00Z">
              <w:r w:rsidR="00FC5E2A">
                <w:t xml:space="preserve"> </w:t>
              </w:r>
            </w:ins>
            <w:ins w:id="518" w:author="Nicolás Riveras Muñoz" w:date="2022-09-13T15:33:00Z">
              <w:r w:rsidRPr="00FC5E2A">
                <w:rPr>
                  <w:bCs/>
                  <w:iCs/>
                  <w:rPrChange w:id="519" w:author="Nicolás Riveras Muñoz" w:date="2022-09-15T16:46:00Z">
                    <w:rPr>
                      <w:b/>
                      <w:i/>
                    </w:rPr>
                  </w:rPrChange>
                </w:rPr>
                <w:t>b</w:t>
              </w:r>
            </w:ins>
          </w:p>
        </w:tc>
        <w:tc>
          <w:tcPr>
            <w:tcW w:w="1020" w:type="dxa"/>
            <w:tcBorders>
              <w:top w:val="nil"/>
              <w:bottom w:val="single" w:sz="4" w:space="0" w:color="auto"/>
            </w:tcBorders>
            <w:vAlign w:val="center"/>
            <w:tcPrChange w:id="520" w:author="Nicolás Riveras Muñoz" w:date="2022-09-15T16:47:00Z">
              <w:tcPr>
                <w:tcW w:w="1074" w:type="dxa"/>
                <w:tcBorders>
                  <w:top w:val="nil"/>
                  <w:bottom w:val="single" w:sz="4" w:space="0" w:color="auto"/>
                </w:tcBorders>
                <w:vAlign w:val="center"/>
              </w:tcPr>
            </w:tcPrChange>
          </w:tcPr>
          <w:p w14:paraId="4B8C2601" w14:textId="77777777" w:rsidR="00D57C60" w:rsidRPr="000F3BC1" w:rsidRDefault="00D57C60" w:rsidP="00385F5E">
            <w:pPr>
              <w:spacing w:line="240" w:lineRule="auto"/>
              <w:jc w:val="center"/>
              <w:rPr>
                <w:ins w:id="521" w:author="Nicolás Riveras Muñoz" w:date="2022-09-13T15:33:00Z"/>
              </w:rPr>
            </w:pPr>
            <w:ins w:id="522" w:author="Nicolás Riveras Muñoz" w:date="2022-09-13T15:33:00Z">
              <w:r w:rsidRPr="000F3BC1">
                <w:t>SL</w:t>
              </w:r>
            </w:ins>
          </w:p>
        </w:tc>
      </w:tr>
      <w:tr w:rsidR="00D57C60" w:rsidRPr="000F3BC1" w14:paraId="1847BEBC" w14:textId="77777777" w:rsidTr="00FC5E2A">
        <w:trPr>
          <w:trHeight w:val="283"/>
          <w:ins w:id="523" w:author="Nicolás Riveras Muñoz" w:date="2022-09-13T15:33:00Z"/>
          <w:trPrChange w:id="524" w:author="Nicolás Riveras Muñoz" w:date="2022-09-15T16:47:00Z">
            <w:trPr>
              <w:trHeight w:val="283"/>
            </w:trPr>
          </w:trPrChange>
        </w:trPr>
        <w:tc>
          <w:tcPr>
            <w:tcW w:w="0" w:type="auto"/>
            <w:vMerge w:val="restart"/>
            <w:tcBorders>
              <w:top w:val="single" w:sz="4" w:space="0" w:color="auto"/>
            </w:tcBorders>
            <w:vAlign w:val="center"/>
            <w:tcPrChange w:id="525" w:author="Nicolás Riveras Muñoz" w:date="2022-09-15T16:47:00Z">
              <w:tcPr>
                <w:tcW w:w="0" w:type="auto"/>
                <w:vMerge w:val="restart"/>
                <w:tcBorders>
                  <w:top w:val="single" w:sz="4" w:space="0" w:color="auto"/>
                </w:tcBorders>
                <w:vAlign w:val="center"/>
              </w:tcPr>
            </w:tcPrChange>
          </w:tcPr>
          <w:p w14:paraId="013B832D" w14:textId="77777777" w:rsidR="00D57C60" w:rsidRPr="000F3BC1" w:rsidRDefault="00D57C60" w:rsidP="00385F5E">
            <w:pPr>
              <w:spacing w:line="240" w:lineRule="auto"/>
              <w:jc w:val="center"/>
              <w:rPr>
                <w:ins w:id="526" w:author="Nicolás Riveras Muñoz" w:date="2022-09-13T15:33:00Z"/>
              </w:rPr>
            </w:pPr>
            <w:ins w:id="527" w:author="Nicolás Riveras Muñoz" w:date="2022-09-13T15:33:00Z">
              <w:r w:rsidRPr="000F3BC1">
                <w:t>Low</w:t>
              </w:r>
            </w:ins>
          </w:p>
          <w:p w14:paraId="632410B0" w14:textId="77777777" w:rsidR="00D57C60" w:rsidRPr="000F3BC1" w:rsidRDefault="00D57C60" w:rsidP="00385F5E">
            <w:pPr>
              <w:spacing w:line="240" w:lineRule="auto"/>
              <w:jc w:val="center"/>
              <w:rPr>
                <w:ins w:id="528" w:author="Nicolás Riveras Muñoz" w:date="2022-09-13T15:33:00Z"/>
              </w:rPr>
            </w:pPr>
            <w:ins w:id="529" w:author="Nicolás Riveras Muñoz" w:date="2022-09-13T15:33:00Z">
              <w:r w:rsidRPr="000F3BC1">
                <w:t>PR</w:t>
              </w:r>
            </w:ins>
          </w:p>
        </w:tc>
        <w:tc>
          <w:tcPr>
            <w:tcW w:w="0" w:type="auto"/>
            <w:tcBorders>
              <w:top w:val="single" w:sz="4" w:space="0" w:color="auto"/>
            </w:tcBorders>
            <w:vAlign w:val="center"/>
            <w:tcPrChange w:id="530" w:author="Nicolás Riveras Muñoz" w:date="2022-09-15T16:47:00Z">
              <w:tcPr>
                <w:tcW w:w="0" w:type="auto"/>
                <w:tcBorders>
                  <w:top w:val="single" w:sz="4" w:space="0" w:color="auto"/>
                </w:tcBorders>
                <w:vAlign w:val="center"/>
              </w:tcPr>
            </w:tcPrChange>
          </w:tcPr>
          <w:p w14:paraId="79A12ABE" w14:textId="77777777" w:rsidR="00D57C60" w:rsidRPr="000F3BC1" w:rsidRDefault="00D57C60" w:rsidP="00385F5E">
            <w:pPr>
              <w:spacing w:line="240" w:lineRule="auto"/>
              <w:jc w:val="center"/>
              <w:rPr>
                <w:ins w:id="531" w:author="Nicolás Riveras Muñoz" w:date="2022-09-13T15:33:00Z"/>
              </w:rPr>
            </w:pPr>
            <w:ins w:id="532" w:author="Nicolás Riveras Muñoz" w:date="2022-09-13T15:33:00Z">
              <w:r w:rsidRPr="000F3BC1">
                <w:t>T1</w:t>
              </w:r>
            </w:ins>
          </w:p>
        </w:tc>
        <w:tc>
          <w:tcPr>
            <w:tcW w:w="0" w:type="auto"/>
            <w:tcBorders>
              <w:top w:val="single" w:sz="4" w:space="0" w:color="auto"/>
            </w:tcBorders>
            <w:vAlign w:val="center"/>
            <w:tcPrChange w:id="533" w:author="Nicolás Riveras Muñoz" w:date="2022-09-15T16:47:00Z">
              <w:tcPr>
                <w:tcW w:w="0" w:type="auto"/>
                <w:tcBorders>
                  <w:top w:val="single" w:sz="4" w:space="0" w:color="auto"/>
                </w:tcBorders>
                <w:vAlign w:val="center"/>
              </w:tcPr>
            </w:tcPrChange>
          </w:tcPr>
          <w:p w14:paraId="36F1BB87" w14:textId="3FC4F605" w:rsidR="00D57C60" w:rsidRPr="000F3BC1" w:rsidRDefault="006E76B0" w:rsidP="00385F5E">
            <w:pPr>
              <w:spacing w:line="240" w:lineRule="auto"/>
              <w:jc w:val="center"/>
              <w:rPr>
                <w:ins w:id="534" w:author="Nicolás Riveras Muñoz" w:date="2022-09-13T15:33:00Z"/>
              </w:rPr>
            </w:pPr>
            <w:ins w:id="535" w:author="Nicolás Riveras Muñoz" w:date="2022-09-14T20:57:00Z">
              <w:r>
                <w:t>-M</w:t>
              </w:r>
            </w:ins>
          </w:p>
        </w:tc>
        <w:tc>
          <w:tcPr>
            <w:tcW w:w="0" w:type="auto"/>
            <w:tcBorders>
              <w:top w:val="single" w:sz="4" w:space="0" w:color="auto"/>
            </w:tcBorders>
            <w:vAlign w:val="center"/>
            <w:tcPrChange w:id="536" w:author="Nicolás Riveras Muñoz" w:date="2022-09-15T16:47:00Z">
              <w:tcPr>
                <w:tcW w:w="0" w:type="auto"/>
                <w:tcBorders>
                  <w:top w:val="single" w:sz="4" w:space="0" w:color="auto"/>
                </w:tcBorders>
                <w:vAlign w:val="center"/>
              </w:tcPr>
            </w:tcPrChange>
          </w:tcPr>
          <w:p w14:paraId="72B3F14C" w14:textId="57DF4BD5" w:rsidR="00D57C60" w:rsidRPr="000F3BC1" w:rsidRDefault="00D5096E" w:rsidP="00385F5E">
            <w:pPr>
              <w:spacing w:line="240" w:lineRule="auto"/>
              <w:jc w:val="center"/>
              <w:rPr>
                <w:ins w:id="537" w:author="Nicolás Riveras Muñoz" w:date="2022-09-13T15:33:00Z"/>
              </w:rPr>
            </w:pPr>
            <w:ins w:id="538" w:author="Nicolás Riveras Muñoz" w:date="2022-09-17T07:10:00Z">
              <w:r>
                <w:t>t</w:t>
              </w:r>
            </w:ins>
            <w:ins w:id="539" w:author="Nicolás Riveras Muñoz" w:date="2022-09-13T15:33:00Z">
              <w:r w:rsidR="00D57C60" w:rsidRPr="000F3BC1">
                <w:t>opsiol</w:t>
              </w:r>
            </w:ins>
          </w:p>
        </w:tc>
        <w:tc>
          <w:tcPr>
            <w:tcW w:w="0" w:type="auto"/>
            <w:tcBorders>
              <w:top w:val="single" w:sz="4" w:space="0" w:color="auto"/>
            </w:tcBorders>
            <w:vAlign w:val="bottom"/>
            <w:tcPrChange w:id="540" w:author="Nicolás Riveras Muñoz" w:date="2022-09-15T16:47:00Z">
              <w:tcPr>
                <w:tcW w:w="0" w:type="auto"/>
                <w:tcBorders>
                  <w:top w:val="single" w:sz="4" w:space="0" w:color="auto"/>
                </w:tcBorders>
                <w:vAlign w:val="bottom"/>
              </w:tcPr>
            </w:tcPrChange>
          </w:tcPr>
          <w:p w14:paraId="7C3CE6D8" w14:textId="77777777" w:rsidR="00D57C60" w:rsidRPr="000F3BC1" w:rsidRDefault="00D57C60" w:rsidP="00385F5E">
            <w:pPr>
              <w:spacing w:line="240" w:lineRule="auto"/>
              <w:jc w:val="left"/>
              <w:rPr>
                <w:ins w:id="541" w:author="Nicolás Riveras Muñoz" w:date="2022-09-13T15:33:00Z"/>
              </w:rPr>
            </w:pPr>
            <w:ins w:id="542" w:author="Nicolás Riveras Muñoz" w:date="2022-09-13T15:33:00Z">
              <w:r w:rsidRPr="000F3BC1">
                <w:t>51.8 ± 5.1</w:t>
              </w:r>
            </w:ins>
          </w:p>
        </w:tc>
        <w:tc>
          <w:tcPr>
            <w:tcW w:w="0" w:type="auto"/>
            <w:tcBorders>
              <w:top w:val="single" w:sz="4" w:space="0" w:color="auto"/>
            </w:tcBorders>
            <w:vAlign w:val="bottom"/>
            <w:tcPrChange w:id="543" w:author="Nicolás Riveras Muñoz" w:date="2022-09-15T16:47:00Z">
              <w:tcPr>
                <w:tcW w:w="0" w:type="auto"/>
                <w:tcBorders>
                  <w:top w:val="single" w:sz="4" w:space="0" w:color="auto"/>
                </w:tcBorders>
                <w:vAlign w:val="bottom"/>
              </w:tcPr>
            </w:tcPrChange>
          </w:tcPr>
          <w:p w14:paraId="4770DE96" w14:textId="77777777" w:rsidR="00D57C60" w:rsidRPr="000F3BC1" w:rsidRDefault="00D57C60" w:rsidP="00385F5E">
            <w:pPr>
              <w:spacing w:line="240" w:lineRule="auto"/>
              <w:jc w:val="left"/>
              <w:rPr>
                <w:ins w:id="544" w:author="Nicolás Riveras Muñoz" w:date="2022-09-13T15:33:00Z"/>
              </w:rPr>
            </w:pPr>
            <w:ins w:id="545" w:author="Nicolás Riveras Muñoz" w:date="2022-09-13T15:33:00Z">
              <w:r w:rsidRPr="000F3BC1">
                <w:t>40.4 ± 2.9</w:t>
              </w:r>
            </w:ins>
          </w:p>
        </w:tc>
        <w:tc>
          <w:tcPr>
            <w:tcW w:w="1251" w:type="dxa"/>
            <w:tcBorders>
              <w:top w:val="single" w:sz="4" w:space="0" w:color="auto"/>
            </w:tcBorders>
            <w:vAlign w:val="bottom"/>
            <w:tcPrChange w:id="546" w:author="Nicolás Riveras Muñoz" w:date="2022-09-15T16:47:00Z">
              <w:tcPr>
                <w:tcW w:w="0" w:type="auto"/>
                <w:tcBorders>
                  <w:top w:val="single" w:sz="4" w:space="0" w:color="auto"/>
                </w:tcBorders>
                <w:vAlign w:val="bottom"/>
              </w:tcPr>
            </w:tcPrChange>
          </w:tcPr>
          <w:p w14:paraId="5017EC8B" w14:textId="77777777" w:rsidR="00D57C60" w:rsidRPr="000F3BC1" w:rsidRDefault="00D57C60" w:rsidP="00385F5E">
            <w:pPr>
              <w:spacing w:line="240" w:lineRule="auto"/>
              <w:jc w:val="left"/>
              <w:rPr>
                <w:ins w:id="547" w:author="Nicolás Riveras Muñoz" w:date="2022-09-13T15:33:00Z"/>
              </w:rPr>
            </w:pPr>
            <w:ins w:id="548" w:author="Nicolás Riveras Muñoz" w:date="2022-09-13T15:33:00Z">
              <w:r w:rsidRPr="000F3BC1">
                <w:t>7.9 ± 2.7</w:t>
              </w:r>
            </w:ins>
          </w:p>
        </w:tc>
        <w:tc>
          <w:tcPr>
            <w:tcW w:w="1020" w:type="dxa"/>
            <w:tcBorders>
              <w:top w:val="single" w:sz="4" w:space="0" w:color="auto"/>
            </w:tcBorders>
            <w:vAlign w:val="center"/>
            <w:tcPrChange w:id="549" w:author="Nicolás Riveras Muñoz" w:date="2022-09-15T16:47:00Z">
              <w:tcPr>
                <w:tcW w:w="1074" w:type="dxa"/>
                <w:tcBorders>
                  <w:top w:val="single" w:sz="4" w:space="0" w:color="auto"/>
                </w:tcBorders>
                <w:vAlign w:val="center"/>
              </w:tcPr>
            </w:tcPrChange>
          </w:tcPr>
          <w:p w14:paraId="40DA7859" w14:textId="77777777" w:rsidR="00D57C60" w:rsidRPr="000F3BC1" w:rsidRDefault="00D57C60" w:rsidP="00385F5E">
            <w:pPr>
              <w:spacing w:line="240" w:lineRule="auto"/>
              <w:jc w:val="center"/>
              <w:rPr>
                <w:ins w:id="550" w:author="Nicolás Riveras Muñoz" w:date="2022-09-13T15:33:00Z"/>
              </w:rPr>
            </w:pPr>
            <w:ins w:id="551" w:author="Nicolás Riveras Muñoz" w:date="2022-09-13T15:33:00Z">
              <w:r w:rsidRPr="000F3BC1">
                <w:t>SL</w:t>
              </w:r>
            </w:ins>
          </w:p>
        </w:tc>
      </w:tr>
      <w:tr w:rsidR="00D57C60" w:rsidRPr="000F3BC1" w14:paraId="08BA8E43" w14:textId="77777777" w:rsidTr="00FC5E2A">
        <w:trPr>
          <w:trHeight w:val="283"/>
          <w:ins w:id="552" w:author="Nicolás Riveras Muñoz" w:date="2022-09-13T15:33:00Z"/>
          <w:trPrChange w:id="553" w:author="Nicolás Riveras Muñoz" w:date="2022-09-15T16:47:00Z">
            <w:trPr>
              <w:trHeight w:val="283"/>
            </w:trPr>
          </w:trPrChange>
        </w:trPr>
        <w:tc>
          <w:tcPr>
            <w:tcW w:w="0" w:type="auto"/>
            <w:vMerge/>
            <w:vAlign w:val="center"/>
            <w:tcPrChange w:id="554" w:author="Nicolás Riveras Muñoz" w:date="2022-09-15T16:47:00Z">
              <w:tcPr>
                <w:tcW w:w="0" w:type="auto"/>
                <w:vMerge/>
                <w:vAlign w:val="center"/>
              </w:tcPr>
            </w:tcPrChange>
          </w:tcPr>
          <w:p w14:paraId="136CE1F4" w14:textId="77777777" w:rsidR="00D57C60" w:rsidRPr="000F3BC1" w:rsidRDefault="00D57C60" w:rsidP="00385F5E">
            <w:pPr>
              <w:spacing w:line="240" w:lineRule="auto"/>
              <w:jc w:val="center"/>
              <w:rPr>
                <w:ins w:id="555" w:author="Nicolás Riveras Muñoz" w:date="2022-09-13T15:33:00Z"/>
              </w:rPr>
            </w:pPr>
          </w:p>
        </w:tc>
        <w:tc>
          <w:tcPr>
            <w:tcW w:w="0" w:type="auto"/>
            <w:vAlign w:val="center"/>
            <w:tcPrChange w:id="556" w:author="Nicolás Riveras Muñoz" w:date="2022-09-15T16:47:00Z">
              <w:tcPr>
                <w:tcW w:w="0" w:type="auto"/>
                <w:vAlign w:val="center"/>
              </w:tcPr>
            </w:tcPrChange>
          </w:tcPr>
          <w:p w14:paraId="53251532" w14:textId="77777777" w:rsidR="00D57C60" w:rsidRPr="000F3BC1" w:rsidRDefault="00D57C60" w:rsidP="00385F5E">
            <w:pPr>
              <w:spacing w:line="240" w:lineRule="auto"/>
              <w:jc w:val="center"/>
              <w:rPr>
                <w:ins w:id="557" w:author="Nicolás Riveras Muñoz" w:date="2022-09-13T15:33:00Z"/>
              </w:rPr>
            </w:pPr>
            <w:ins w:id="558" w:author="Nicolás Riveras Muñoz" w:date="2022-09-13T15:33:00Z">
              <w:r w:rsidRPr="000F3BC1">
                <w:t>T2</w:t>
              </w:r>
            </w:ins>
          </w:p>
        </w:tc>
        <w:tc>
          <w:tcPr>
            <w:tcW w:w="0" w:type="auto"/>
            <w:vAlign w:val="center"/>
            <w:tcPrChange w:id="559" w:author="Nicolás Riveras Muñoz" w:date="2022-09-15T16:47:00Z">
              <w:tcPr>
                <w:tcW w:w="0" w:type="auto"/>
                <w:vAlign w:val="center"/>
              </w:tcPr>
            </w:tcPrChange>
          </w:tcPr>
          <w:p w14:paraId="50AB0AE9" w14:textId="620F032A" w:rsidR="00D57C60" w:rsidRPr="000F3BC1" w:rsidRDefault="006E76B0" w:rsidP="00385F5E">
            <w:pPr>
              <w:spacing w:line="240" w:lineRule="auto"/>
              <w:jc w:val="center"/>
              <w:rPr>
                <w:ins w:id="560" w:author="Nicolás Riveras Muñoz" w:date="2022-09-13T15:33:00Z"/>
              </w:rPr>
            </w:pPr>
            <w:ins w:id="561" w:author="Nicolás Riveras Muñoz" w:date="2022-09-14T20:57:00Z">
              <w:r>
                <w:t>-M</w:t>
              </w:r>
            </w:ins>
          </w:p>
        </w:tc>
        <w:tc>
          <w:tcPr>
            <w:tcW w:w="0" w:type="auto"/>
            <w:vAlign w:val="center"/>
            <w:tcPrChange w:id="562" w:author="Nicolás Riveras Muñoz" w:date="2022-09-15T16:47:00Z">
              <w:tcPr>
                <w:tcW w:w="0" w:type="auto"/>
                <w:vAlign w:val="center"/>
              </w:tcPr>
            </w:tcPrChange>
          </w:tcPr>
          <w:p w14:paraId="4CCE6E20" w14:textId="3A198653" w:rsidR="00D57C60" w:rsidRPr="000F3BC1" w:rsidRDefault="00D5096E" w:rsidP="00385F5E">
            <w:pPr>
              <w:spacing w:line="240" w:lineRule="auto"/>
              <w:jc w:val="center"/>
              <w:rPr>
                <w:ins w:id="563" w:author="Nicolás Riveras Muñoz" w:date="2022-09-13T15:33:00Z"/>
              </w:rPr>
            </w:pPr>
            <w:ins w:id="564" w:author="Nicolás Riveras Muñoz" w:date="2022-09-17T07:10:00Z">
              <w:r>
                <w:t>s</w:t>
              </w:r>
            </w:ins>
            <w:ins w:id="565" w:author="Nicolás Riveras Muñoz" w:date="2022-09-13T15:33:00Z">
              <w:r w:rsidR="00D57C60" w:rsidRPr="000F3BC1">
                <w:t>ubsoil</w:t>
              </w:r>
            </w:ins>
          </w:p>
        </w:tc>
        <w:tc>
          <w:tcPr>
            <w:tcW w:w="0" w:type="auto"/>
            <w:vAlign w:val="bottom"/>
            <w:tcPrChange w:id="566" w:author="Nicolás Riveras Muñoz" w:date="2022-09-15T16:47:00Z">
              <w:tcPr>
                <w:tcW w:w="0" w:type="auto"/>
                <w:vAlign w:val="bottom"/>
              </w:tcPr>
            </w:tcPrChange>
          </w:tcPr>
          <w:p w14:paraId="2663A788" w14:textId="77777777" w:rsidR="00D57C60" w:rsidRPr="000F3BC1" w:rsidRDefault="00D57C60" w:rsidP="00385F5E">
            <w:pPr>
              <w:spacing w:line="240" w:lineRule="auto"/>
              <w:jc w:val="left"/>
              <w:rPr>
                <w:ins w:id="567" w:author="Nicolás Riveras Muñoz" w:date="2022-09-13T15:33:00Z"/>
              </w:rPr>
            </w:pPr>
            <w:ins w:id="568" w:author="Nicolás Riveras Muñoz" w:date="2022-09-13T15:33:00Z">
              <w:r w:rsidRPr="000F3BC1">
                <w:t>57.0 ± 7.9</w:t>
              </w:r>
            </w:ins>
          </w:p>
        </w:tc>
        <w:tc>
          <w:tcPr>
            <w:tcW w:w="0" w:type="auto"/>
            <w:vAlign w:val="bottom"/>
            <w:tcPrChange w:id="569" w:author="Nicolás Riveras Muñoz" w:date="2022-09-15T16:47:00Z">
              <w:tcPr>
                <w:tcW w:w="0" w:type="auto"/>
                <w:vAlign w:val="bottom"/>
              </w:tcPr>
            </w:tcPrChange>
          </w:tcPr>
          <w:p w14:paraId="581EC114" w14:textId="77777777" w:rsidR="00D57C60" w:rsidRPr="000F3BC1" w:rsidRDefault="00D57C60" w:rsidP="00385F5E">
            <w:pPr>
              <w:spacing w:line="240" w:lineRule="auto"/>
              <w:jc w:val="left"/>
              <w:rPr>
                <w:ins w:id="570" w:author="Nicolás Riveras Muñoz" w:date="2022-09-13T15:33:00Z"/>
              </w:rPr>
            </w:pPr>
            <w:ins w:id="571" w:author="Nicolás Riveras Muñoz" w:date="2022-09-13T15:33:00Z">
              <w:r w:rsidRPr="000F3BC1">
                <w:t>35.2 ± 6.1</w:t>
              </w:r>
            </w:ins>
          </w:p>
        </w:tc>
        <w:tc>
          <w:tcPr>
            <w:tcW w:w="1251" w:type="dxa"/>
            <w:vAlign w:val="bottom"/>
            <w:tcPrChange w:id="572" w:author="Nicolás Riveras Muñoz" w:date="2022-09-15T16:47:00Z">
              <w:tcPr>
                <w:tcW w:w="0" w:type="auto"/>
                <w:vAlign w:val="bottom"/>
              </w:tcPr>
            </w:tcPrChange>
          </w:tcPr>
          <w:p w14:paraId="2EE210B5" w14:textId="77777777" w:rsidR="00D57C60" w:rsidRPr="000F3BC1" w:rsidRDefault="00D57C60" w:rsidP="00385F5E">
            <w:pPr>
              <w:spacing w:line="240" w:lineRule="auto"/>
              <w:jc w:val="left"/>
              <w:rPr>
                <w:ins w:id="573" w:author="Nicolás Riveras Muñoz" w:date="2022-09-13T15:33:00Z"/>
              </w:rPr>
            </w:pPr>
            <w:ins w:id="574" w:author="Nicolás Riveras Muñoz" w:date="2022-09-13T15:33:00Z">
              <w:r w:rsidRPr="000F3BC1">
                <w:t>7.8 ± 2.1</w:t>
              </w:r>
            </w:ins>
          </w:p>
        </w:tc>
        <w:tc>
          <w:tcPr>
            <w:tcW w:w="1020" w:type="dxa"/>
            <w:vAlign w:val="center"/>
            <w:tcPrChange w:id="575" w:author="Nicolás Riveras Muñoz" w:date="2022-09-15T16:47:00Z">
              <w:tcPr>
                <w:tcW w:w="1074" w:type="dxa"/>
                <w:vAlign w:val="center"/>
              </w:tcPr>
            </w:tcPrChange>
          </w:tcPr>
          <w:p w14:paraId="31A7AD92" w14:textId="77777777" w:rsidR="00D57C60" w:rsidRPr="000F3BC1" w:rsidRDefault="00D57C60" w:rsidP="00385F5E">
            <w:pPr>
              <w:spacing w:line="240" w:lineRule="auto"/>
              <w:jc w:val="center"/>
              <w:rPr>
                <w:ins w:id="576" w:author="Nicolás Riveras Muñoz" w:date="2022-09-13T15:33:00Z"/>
              </w:rPr>
            </w:pPr>
            <w:ins w:id="577" w:author="Nicolás Riveras Muñoz" w:date="2022-09-13T15:33:00Z">
              <w:r w:rsidRPr="000F3BC1">
                <w:t>SL</w:t>
              </w:r>
            </w:ins>
          </w:p>
        </w:tc>
      </w:tr>
      <w:tr w:rsidR="00D57C60" w:rsidRPr="000F3BC1" w14:paraId="0A35BA32" w14:textId="77777777" w:rsidTr="00FC5E2A">
        <w:trPr>
          <w:trHeight w:val="283"/>
          <w:ins w:id="578" w:author="Nicolás Riveras Muñoz" w:date="2022-09-13T15:33:00Z"/>
          <w:trPrChange w:id="579" w:author="Nicolás Riveras Muñoz" w:date="2022-09-15T16:47:00Z">
            <w:trPr>
              <w:trHeight w:val="283"/>
            </w:trPr>
          </w:trPrChange>
        </w:trPr>
        <w:tc>
          <w:tcPr>
            <w:tcW w:w="0" w:type="auto"/>
            <w:vMerge/>
            <w:vAlign w:val="center"/>
            <w:tcPrChange w:id="580" w:author="Nicolás Riveras Muñoz" w:date="2022-09-15T16:47:00Z">
              <w:tcPr>
                <w:tcW w:w="0" w:type="auto"/>
                <w:vMerge/>
                <w:vAlign w:val="center"/>
              </w:tcPr>
            </w:tcPrChange>
          </w:tcPr>
          <w:p w14:paraId="77F05A1B" w14:textId="77777777" w:rsidR="00D57C60" w:rsidRPr="000F3BC1" w:rsidRDefault="00D57C60" w:rsidP="00385F5E">
            <w:pPr>
              <w:spacing w:line="240" w:lineRule="auto"/>
              <w:jc w:val="center"/>
              <w:rPr>
                <w:ins w:id="581" w:author="Nicolás Riveras Muñoz" w:date="2022-09-13T15:33:00Z"/>
              </w:rPr>
            </w:pPr>
          </w:p>
        </w:tc>
        <w:tc>
          <w:tcPr>
            <w:tcW w:w="0" w:type="auto"/>
            <w:tcBorders>
              <w:bottom w:val="nil"/>
            </w:tcBorders>
            <w:vAlign w:val="center"/>
            <w:tcPrChange w:id="582" w:author="Nicolás Riveras Muñoz" w:date="2022-09-15T16:47:00Z">
              <w:tcPr>
                <w:tcW w:w="0" w:type="auto"/>
                <w:tcBorders>
                  <w:bottom w:val="nil"/>
                </w:tcBorders>
                <w:vAlign w:val="center"/>
              </w:tcPr>
            </w:tcPrChange>
          </w:tcPr>
          <w:p w14:paraId="5ABDBFBC" w14:textId="77777777" w:rsidR="00D57C60" w:rsidRPr="000F3BC1" w:rsidRDefault="00D57C60" w:rsidP="00385F5E">
            <w:pPr>
              <w:spacing w:line="240" w:lineRule="auto"/>
              <w:jc w:val="center"/>
              <w:rPr>
                <w:ins w:id="583" w:author="Nicolás Riveras Muñoz" w:date="2022-09-13T15:33:00Z"/>
              </w:rPr>
            </w:pPr>
            <w:ins w:id="584" w:author="Nicolás Riveras Muñoz" w:date="2022-09-13T15:33:00Z">
              <w:r w:rsidRPr="000F3BC1">
                <w:t>T3</w:t>
              </w:r>
            </w:ins>
          </w:p>
        </w:tc>
        <w:tc>
          <w:tcPr>
            <w:tcW w:w="0" w:type="auto"/>
            <w:tcBorders>
              <w:bottom w:val="nil"/>
            </w:tcBorders>
            <w:vAlign w:val="center"/>
            <w:tcPrChange w:id="585" w:author="Nicolás Riveras Muñoz" w:date="2022-09-15T16:47:00Z">
              <w:tcPr>
                <w:tcW w:w="0" w:type="auto"/>
                <w:tcBorders>
                  <w:bottom w:val="nil"/>
                </w:tcBorders>
                <w:vAlign w:val="center"/>
              </w:tcPr>
            </w:tcPrChange>
          </w:tcPr>
          <w:p w14:paraId="3C7167F0" w14:textId="64159738" w:rsidR="00D57C60" w:rsidRPr="000F3BC1" w:rsidRDefault="006E76B0" w:rsidP="00385F5E">
            <w:pPr>
              <w:spacing w:line="240" w:lineRule="auto"/>
              <w:jc w:val="center"/>
              <w:rPr>
                <w:ins w:id="586" w:author="Nicolás Riveras Muñoz" w:date="2022-09-13T15:33:00Z"/>
              </w:rPr>
            </w:pPr>
            <w:ins w:id="587" w:author="Nicolás Riveras Muñoz" w:date="2022-09-14T20:57:00Z">
              <w:r>
                <w:t>+M</w:t>
              </w:r>
            </w:ins>
          </w:p>
        </w:tc>
        <w:tc>
          <w:tcPr>
            <w:tcW w:w="0" w:type="auto"/>
            <w:tcBorders>
              <w:bottom w:val="nil"/>
            </w:tcBorders>
            <w:vAlign w:val="center"/>
            <w:tcPrChange w:id="588" w:author="Nicolás Riveras Muñoz" w:date="2022-09-15T16:47:00Z">
              <w:tcPr>
                <w:tcW w:w="0" w:type="auto"/>
                <w:tcBorders>
                  <w:bottom w:val="nil"/>
                </w:tcBorders>
                <w:vAlign w:val="center"/>
              </w:tcPr>
            </w:tcPrChange>
          </w:tcPr>
          <w:p w14:paraId="65AD3774" w14:textId="7A361CD4" w:rsidR="00D57C60" w:rsidRPr="000F3BC1" w:rsidRDefault="00D5096E" w:rsidP="00385F5E">
            <w:pPr>
              <w:spacing w:line="240" w:lineRule="auto"/>
              <w:jc w:val="center"/>
              <w:rPr>
                <w:ins w:id="589" w:author="Nicolás Riveras Muñoz" w:date="2022-09-13T15:33:00Z"/>
              </w:rPr>
            </w:pPr>
            <w:ins w:id="590" w:author="Nicolás Riveras Muñoz" w:date="2022-09-17T07:10:00Z">
              <w:r>
                <w:t>t</w:t>
              </w:r>
            </w:ins>
            <w:ins w:id="591" w:author="Nicolás Riveras Muñoz" w:date="2022-09-13T15:33:00Z">
              <w:r w:rsidR="00D57C60" w:rsidRPr="000F3BC1">
                <w:t>opsoil</w:t>
              </w:r>
            </w:ins>
          </w:p>
        </w:tc>
        <w:tc>
          <w:tcPr>
            <w:tcW w:w="0" w:type="auto"/>
            <w:tcBorders>
              <w:bottom w:val="nil"/>
            </w:tcBorders>
            <w:vAlign w:val="bottom"/>
            <w:tcPrChange w:id="592" w:author="Nicolás Riveras Muñoz" w:date="2022-09-15T16:47:00Z">
              <w:tcPr>
                <w:tcW w:w="0" w:type="auto"/>
                <w:tcBorders>
                  <w:bottom w:val="nil"/>
                </w:tcBorders>
                <w:vAlign w:val="bottom"/>
              </w:tcPr>
            </w:tcPrChange>
          </w:tcPr>
          <w:p w14:paraId="4135521B" w14:textId="77777777" w:rsidR="00D57C60" w:rsidRPr="000F3BC1" w:rsidRDefault="00D57C60" w:rsidP="00385F5E">
            <w:pPr>
              <w:spacing w:line="240" w:lineRule="auto"/>
              <w:jc w:val="left"/>
              <w:rPr>
                <w:ins w:id="593" w:author="Nicolás Riveras Muñoz" w:date="2022-09-13T15:33:00Z"/>
              </w:rPr>
            </w:pPr>
            <w:ins w:id="594" w:author="Nicolás Riveras Muñoz" w:date="2022-09-13T15:33:00Z">
              <w:r w:rsidRPr="000F3BC1">
                <w:t>50.5 ± 2.1</w:t>
              </w:r>
            </w:ins>
          </w:p>
        </w:tc>
        <w:tc>
          <w:tcPr>
            <w:tcW w:w="0" w:type="auto"/>
            <w:tcBorders>
              <w:bottom w:val="nil"/>
            </w:tcBorders>
            <w:vAlign w:val="bottom"/>
            <w:tcPrChange w:id="595" w:author="Nicolás Riveras Muñoz" w:date="2022-09-15T16:47:00Z">
              <w:tcPr>
                <w:tcW w:w="0" w:type="auto"/>
                <w:tcBorders>
                  <w:bottom w:val="nil"/>
                </w:tcBorders>
                <w:vAlign w:val="bottom"/>
              </w:tcPr>
            </w:tcPrChange>
          </w:tcPr>
          <w:p w14:paraId="359B9E0A" w14:textId="77777777" w:rsidR="00D57C60" w:rsidRPr="000F3BC1" w:rsidRDefault="00D57C60" w:rsidP="00385F5E">
            <w:pPr>
              <w:spacing w:line="240" w:lineRule="auto"/>
              <w:jc w:val="left"/>
              <w:rPr>
                <w:ins w:id="596" w:author="Nicolás Riveras Muñoz" w:date="2022-09-13T15:33:00Z"/>
              </w:rPr>
            </w:pPr>
            <w:ins w:id="597" w:author="Nicolás Riveras Muñoz" w:date="2022-09-13T15:33:00Z">
              <w:r w:rsidRPr="000F3BC1">
                <w:t>40.4 ± 2.8</w:t>
              </w:r>
            </w:ins>
          </w:p>
        </w:tc>
        <w:tc>
          <w:tcPr>
            <w:tcW w:w="1251" w:type="dxa"/>
            <w:tcBorders>
              <w:bottom w:val="nil"/>
            </w:tcBorders>
            <w:vAlign w:val="bottom"/>
            <w:tcPrChange w:id="598" w:author="Nicolás Riveras Muñoz" w:date="2022-09-15T16:47:00Z">
              <w:tcPr>
                <w:tcW w:w="0" w:type="auto"/>
                <w:tcBorders>
                  <w:bottom w:val="nil"/>
                </w:tcBorders>
                <w:vAlign w:val="bottom"/>
              </w:tcPr>
            </w:tcPrChange>
          </w:tcPr>
          <w:p w14:paraId="2E0AC35F" w14:textId="77777777" w:rsidR="00D57C60" w:rsidRPr="000F3BC1" w:rsidRDefault="00D57C60" w:rsidP="00385F5E">
            <w:pPr>
              <w:spacing w:line="240" w:lineRule="auto"/>
              <w:jc w:val="left"/>
              <w:rPr>
                <w:ins w:id="599" w:author="Nicolás Riveras Muñoz" w:date="2022-09-13T15:33:00Z"/>
              </w:rPr>
            </w:pPr>
            <w:ins w:id="600" w:author="Nicolás Riveras Muñoz" w:date="2022-09-13T15:33:00Z">
              <w:r w:rsidRPr="000F3BC1">
                <w:t>9.2 ± 1.3</w:t>
              </w:r>
            </w:ins>
          </w:p>
        </w:tc>
        <w:tc>
          <w:tcPr>
            <w:tcW w:w="1020" w:type="dxa"/>
            <w:tcBorders>
              <w:bottom w:val="nil"/>
            </w:tcBorders>
            <w:vAlign w:val="center"/>
            <w:tcPrChange w:id="601" w:author="Nicolás Riveras Muñoz" w:date="2022-09-15T16:47:00Z">
              <w:tcPr>
                <w:tcW w:w="1074" w:type="dxa"/>
                <w:tcBorders>
                  <w:bottom w:val="nil"/>
                </w:tcBorders>
                <w:vAlign w:val="center"/>
              </w:tcPr>
            </w:tcPrChange>
          </w:tcPr>
          <w:p w14:paraId="6DF5CFE7" w14:textId="77777777" w:rsidR="00D57C60" w:rsidRPr="000F3BC1" w:rsidRDefault="00D57C60" w:rsidP="00385F5E">
            <w:pPr>
              <w:spacing w:line="240" w:lineRule="auto"/>
              <w:jc w:val="center"/>
              <w:rPr>
                <w:ins w:id="602" w:author="Nicolás Riveras Muñoz" w:date="2022-09-13T15:33:00Z"/>
              </w:rPr>
            </w:pPr>
            <w:ins w:id="603" w:author="Nicolás Riveras Muñoz" w:date="2022-09-13T15:33:00Z">
              <w:r w:rsidRPr="000F3BC1">
                <w:t>SL</w:t>
              </w:r>
            </w:ins>
          </w:p>
        </w:tc>
      </w:tr>
      <w:tr w:rsidR="00D57C60" w:rsidRPr="000F3BC1" w14:paraId="14C75523" w14:textId="77777777" w:rsidTr="00FC5E2A">
        <w:trPr>
          <w:trHeight w:val="283"/>
          <w:ins w:id="604" w:author="Nicolás Riveras Muñoz" w:date="2022-09-13T15:33:00Z"/>
          <w:trPrChange w:id="605" w:author="Nicolás Riveras Muñoz" w:date="2022-09-15T16:47:00Z">
            <w:trPr>
              <w:trHeight w:val="283"/>
            </w:trPr>
          </w:trPrChange>
        </w:trPr>
        <w:tc>
          <w:tcPr>
            <w:tcW w:w="0" w:type="auto"/>
            <w:vMerge/>
            <w:tcBorders>
              <w:bottom w:val="single" w:sz="4" w:space="0" w:color="auto"/>
            </w:tcBorders>
            <w:vAlign w:val="center"/>
            <w:tcPrChange w:id="606" w:author="Nicolás Riveras Muñoz" w:date="2022-09-15T16:47:00Z">
              <w:tcPr>
                <w:tcW w:w="0" w:type="auto"/>
                <w:vMerge/>
                <w:tcBorders>
                  <w:bottom w:val="single" w:sz="4" w:space="0" w:color="auto"/>
                </w:tcBorders>
                <w:vAlign w:val="center"/>
              </w:tcPr>
            </w:tcPrChange>
          </w:tcPr>
          <w:p w14:paraId="4A34CB95" w14:textId="77777777" w:rsidR="00D57C60" w:rsidRPr="000F3BC1" w:rsidRDefault="00D57C60" w:rsidP="00385F5E">
            <w:pPr>
              <w:spacing w:line="240" w:lineRule="auto"/>
              <w:jc w:val="center"/>
              <w:rPr>
                <w:ins w:id="607" w:author="Nicolás Riveras Muñoz" w:date="2022-09-13T15:33:00Z"/>
              </w:rPr>
            </w:pPr>
          </w:p>
        </w:tc>
        <w:tc>
          <w:tcPr>
            <w:tcW w:w="0" w:type="auto"/>
            <w:tcBorders>
              <w:top w:val="nil"/>
              <w:bottom w:val="single" w:sz="4" w:space="0" w:color="auto"/>
            </w:tcBorders>
            <w:vAlign w:val="center"/>
            <w:tcPrChange w:id="608" w:author="Nicolás Riveras Muñoz" w:date="2022-09-15T16:47:00Z">
              <w:tcPr>
                <w:tcW w:w="0" w:type="auto"/>
                <w:tcBorders>
                  <w:top w:val="nil"/>
                  <w:bottom w:val="single" w:sz="4" w:space="0" w:color="auto"/>
                </w:tcBorders>
                <w:vAlign w:val="center"/>
              </w:tcPr>
            </w:tcPrChange>
          </w:tcPr>
          <w:p w14:paraId="6672EE8A" w14:textId="77777777" w:rsidR="00D57C60" w:rsidRPr="000F3BC1" w:rsidRDefault="00D57C60" w:rsidP="00385F5E">
            <w:pPr>
              <w:spacing w:line="240" w:lineRule="auto"/>
              <w:jc w:val="center"/>
              <w:rPr>
                <w:ins w:id="609" w:author="Nicolás Riveras Muñoz" w:date="2022-09-13T15:33:00Z"/>
              </w:rPr>
            </w:pPr>
            <w:ins w:id="610" w:author="Nicolás Riveras Muñoz" w:date="2022-09-13T15:33:00Z">
              <w:r w:rsidRPr="000F3BC1">
                <w:t>T4</w:t>
              </w:r>
            </w:ins>
          </w:p>
        </w:tc>
        <w:tc>
          <w:tcPr>
            <w:tcW w:w="0" w:type="auto"/>
            <w:tcBorders>
              <w:top w:val="nil"/>
              <w:bottom w:val="single" w:sz="4" w:space="0" w:color="auto"/>
            </w:tcBorders>
            <w:vAlign w:val="center"/>
            <w:tcPrChange w:id="611" w:author="Nicolás Riveras Muñoz" w:date="2022-09-15T16:47:00Z">
              <w:tcPr>
                <w:tcW w:w="0" w:type="auto"/>
                <w:tcBorders>
                  <w:top w:val="nil"/>
                  <w:bottom w:val="single" w:sz="4" w:space="0" w:color="auto"/>
                </w:tcBorders>
                <w:vAlign w:val="center"/>
              </w:tcPr>
            </w:tcPrChange>
          </w:tcPr>
          <w:p w14:paraId="6236150C" w14:textId="3BF93A1C" w:rsidR="00D57C60" w:rsidRPr="000F3BC1" w:rsidRDefault="006E76B0" w:rsidP="00385F5E">
            <w:pPr>
              <w:spacing w:line="240" w:lineRule="auto"/>
              <w:jc w:val="center"/>
              <w:rPr>
                <w:ins w:id="612" w:author="Nicolás Riveras Muñoz" w:date="2022-09-13T15:33:00Z"/>
              </w:rPr>
            </w:pPr>
            <w:ins w:id="613" w:author="Nicolás Riveras Muñoz" w:date="2022-09-14T20:57:00Z">
              <w:r>
                <w:t>+M</w:t>
              </w:r>
            </w:ins>
          </w:p>
        </w:tc>
        <w:tc>
          <w:tcPr>
            <w:tcW w:w="0" w:type="auto"/>
            <w:tcBorders>
              <w:top w:val="nil"/>
              <w:bottom w:val="single" w:sz="4" w:space="0" w:color="auto"/>
            </w:tcBorders>
            <w:vAlign w:val="center"/>
            <w:tcPrChange w:id="614" w:author="Nicolás Riveras Muñoz" w:date="2022-09-15T16:47:00Z">
              <w:tcPr>
                <w:tcW w:w="0" w:type="auto"/>
                <w:tcBorders>
                  <w:top w:val="nil"/>
                  <w:bottom w:val="single" w:sz="4" w:space="0" w:color="auto"/>
                </w:tcBorders>
                <w:vAlign w:val="center"/>
              </w:tcPr>
            </w:tcPrChange>
          </w:tcPr>
          <w:p w14:paraId="4FD2634C" w14:textId="0CB91179" w:rsidR="00D57C60" w:rsidRPr="000F3BC1" w:rsidRDefault="00D5096E" w:rsidP="00385F5E">
            <w:pPr>
              <w:spacing w:line="240" w:lineRule="auto"/>
              <w:jc w:val="center"/>
              <w:rPr>
                <w:ins w:id="615" w:author="Nicolás Riveras Muñoz" w:date="2022-09-13T15:33:00Z"/>
              </w:rPr>
            </w:pPr>
            <w:ins w:id="616" w:author="Nicolás Riveras Muñoz" w:date="2022-09-17T07:10:00Z">
              <w:r>
                <w:t>s</w:t>
              </w:r>
            </w:ins>
            <w:ins w:id="617" w:author="Nicolás Riveras Muñoz" w:date="2022-09-13T15:33:00Z">
              <w:r w:rsidR="00D57C60" w:rsidRPr="000F3BC1">
                <w:t>ubsoil</w:t>
              </w:r>
            </w:ins>
          </w:p>
        </w:tc>
        <w:tc>
          <w:tcPr>
            <w:tcW w:w="0" w:type="auto"/>
            <w:tcBorders>
              <w:top w:val="nil"/>
              <w:bottom w:val="single" w:sz="4" w:space="0" w:color="auto"/>
            </w:tcBorders>
            <w:vAlign w:val="bottom"/>
            <w:tcPrChange w:id="618" w:author="Nicolás Riveras Muñoz" w:date="2022-09-15T16:47:00Z">
              <w:tcPr>
                <w:tcW w:w="0" w:type="auto"/>
                <w:tcBorders>
                  <w:top w:val="nil"/>
                  <w:bottom w:val="single" w:sz="4" w:space="0" w:color="auto"/>
                </w:tcBorders>
                <w:vAlign w:val="bottom"/>
              </w:tcPr>
            </w:tcPrChange>
          </w:tcPr>
          <w:p w14:paraId="553830B3" w14:textId="77777777" w:rsidR="00D57C60" w:rsidRPr="000F3BC1" w:rsidRDefault="00D57C60" w:rsidP="00385F5E">
            <w:pPr>
              <w:spacing w:line="240" w:lineRule="auto"/>
              <w:jc w:val="left"/>
              <w:rPr>
                <w:ins w:id="619" w:author="Nicolás Riveras Muñoz" w:date="2022-09-13T15:33:00Z"/>
              </w:rPr>
            </w:pPr>
            <w:ins w:id="620" w:author="Nicolás Riveras Muñoz" w:date="2022-09-13T15:33:00Z">
              <w:r w:rsidRPr="000F3BC1">
                <w:t>55.2 ± 4.9</w:t>
              </w:r>
            </w:ins>
          </w:p>
        </w:tc>
        <w:tc>
          <w:tcPr>
            <w:tcW w:w="0" w:type="auto"/>
            <w:tcBorders>
              <w:top w:val="nil"/>
              <w:bottom w:val="single" w:sz="4" w:space="0" w:color="auto"/>
            </w:tcBorders>
            <w:vAlign w:val="bottom"/>
            <w:tcPrChange w:id="621" w:author="Nicolás Riveras Muñoz" w:date="2022-09-15T16:47:00Z">
              <w:tcPr>
                <w:tcW w:w="0" w:type="auto"/>
                <w:tcBorders>
                  <w:top w:val="nil"/>
                  <w:bottom w:val="single" w:sz="4" w:space="0" w:color="auto"/>
                </w:tcBorders>
                <w:vAlign w:val="bottom"/>
              </w:tcPr>
            </w:tcPrChange>
          </w:tcPr>
          <w:p w14:paraId="67B137EA" w14:textId="77777777" w:rsidR="00D57C60" w:rsidRPr="000F3BC1" w:rsidRDefault="00D57C60" w:rsidP="00385F5E">
            <w:pPr>
              <w:spacing w:line="240" w:lineRule="auto"/>
              <w:jc w:val="left"/>
              <w:rPr>
                <w:ins w:id="622" w:author="Nicolás Riveras Muñoz" w:date="2022-09-13T15:33:00Z"/>
              </w:rPr>
            </w:pPr>
            <w:ins w:id="623" w:author="Nicolás Riveras Muñoz" w:date="2022-09-13T15:33:00Z">
              <w:r w:rsidRPr="000F3BC1">
                <w:t>36.4 ± 4.3</w:t>
              </w:r>
            </w:ins>
          </w:p>
        </w:tc>
        <w:tc>
          <w:tcPr>
            <w:tcW w:w="1251" w:type="dxa"/>
            <w:tcBorders>
              <w:top w:val="nil"/>
              <w:bottom w:val="single" w:sz="4" w:space="0" w:color="auto"/>
            </w:tcBorders>
            <w:vAlign w:val="bottom"/>
            <w:tcPrChange w:id="624" w:author="Nicolás Riveras Muñoz" w:date="2022-09-15T16:47:00Z">
              <w:tcPr>
                <w:tcW w:w="0" w:type="auto"/>
                <w:tcBorders>
                  <w:top w:val="nil"/>
                  <w:bottom w:val="single" w:sz="4" w:space="0" w:color="auto"/>
                </w:tcBorders>
                <w:vAlign w:val="bottom"/>
              </w:tcPr>
            </w:tcPrChange>
          </w:tcPr>
          <w:p w14:paraId="14BAF3A3" w14:textId="77777777" w:rsidR="00D57C60" w:rsidRPr="000F3BC1" w:rsidRDefault="00D57C60" w:rsidP="00385F5E">
            <w:pPr>
              <w:spacing w:line="240" w:lineRule="auto"/>
              <w:jc w:val="left"/>
              <w:rPr>
                <w:ins w:id="625" w:author="Nicolás Riveras Muñoz" w:date="2022-09-13T15:33:00Z"/>
              </w:rPr>
            </w:pPr>
            <w:ins w:id="626" w:author="Nicolás Riveras Muñoz" w:date="2022-09-13T15:33:00Z">
              <w:r w:rsidRPr="000F3BC1">
                <w:t>8.4 ± 0.9</w:t>
              </w:r>
            </w:ins>
          </w:p>
        </w:tc>
        <w:tc>
          <w:tcPr>
            <w:tcW w:w="1020" w:type="dxa"/>
            <w:tcBorders>
              <w:top w:val="nil"/>
              <w:bottom w:val="single" w:sz="4" w:space="0" w:color="auto"/>
            </w:tcBorders>
            <w:vAlign w:val="center"/>
            <w:tcPrChange w:id="627" w:author="Nicolás Riveras Muñoz" w:date="2022-09-15T16:47:00Z">
              <w:tcPr>
                <w:tcW w:w="1074" w:type="dxa"/>
                <w:tcBorders>
                  <w:top w:val="nil"/>
                  <w:bottom w:val="single" w:sz="4" w:space="0" w:color="auto"/>
                </w:tcBorders>
                <w:vAlign w:val="center"/>
              </w:tcPr>
            </w:tcPrChange>
          </w:tcPr>
          <w:p w14:paraId="63216FB5" w14:textId="77777777" w:rsidR="00D57C60" w:rsidRPr="000F3BC1" w:rsidRDefault="00D57C60" w:rsidP="00385F5E">
            <w:pPr>
              <w:spacing w:line="240" w:lineRule="auto"/>
              <w:jc w:val="center"/>
              <w:rPr>
                <w:ins w:id="628" w:author="Nicolás Riveras Muñoz" w:date="2022-09-13T15:33:00Z"/>
              </w:rPr>
            </w:pPr>
            <w:ins w:id="629" w:author="Nicolás Riveras Muñoz" w:date="2022-09-13T15:33:00Z">
              <w:r w:rsidRPr="000F3BC1">
                <w:t>SL</w:t>
              </w:r>
            </w:ins>
          </w:p>
        </w:tc>
      </w:tr>
      <w:tr w:rsidR="00D57C60" w:rsidRPr="000F3BC1" w14:paraId="28344F60" w14:textId="77777777" w:rsidTr="00FC5E2A">
        <w:trPr>
          <w:trHeight w:val="283"/>
          <w:ins w:id="630" w:author="Nicolás Riveras Muñoz" w:date="2022-09-13T15:33:00Z"/>
          <w:trPrChange w:id="631" w:author="Nicolás Riveras Muñoz" w:date="2022-09-15T16:47:00Z">
            <w:trPr>
              <w:trHeight w:val="283"/>
            </w:trPr>
          </w:trPrChange>
        </w:trPr>
        <w:tc>
          <w:tcPr>
            <w:tcW w:w="0" w:type="auto"/>
            <w:tcBorders>
              <w:top w:val="single" w:sz="4" w:space="0" w:color="auto"/>
              <w:bottom w:val="single" w:sz="4" w:space="0" w:color="auto"/>
            </w:tcBorders>
            <w:vAlign w:val="center"/>
            <w:tcPrChange w:id="632" w:author="Nicolás Riveras Muñoz" w:date="2022-09-15T16:47:00Z">
              <w:tcPr>
                <w:tcW w:w="0" w:type="auto"/>
                <w:tcBorders>
                  <w:top w:val="single" w:sz="4" w:space="0" w:color="auto"/>
                  <w:bottom w:val="single" w:sz="4" w:space="0" w:color="auto"/>
                </w:tcBorders>
                <w:vAlign w:val="center"/>
              </w:tcPr>
            </w:tcPrChange>
          </w:tcPr>
          <w:p w14:paraId="3E19E626" w14:textId="77777777" w:rsidR="00D57C60" w:rsidRPr="000F3BC1" w:rsidRDefault="00D57C60" w:rsidP="00385F5E">
            <w:pPr>
              <w:pStyle w:val="MDPI42tablebody"/>
              <w:spacing w:line="240" w:lineRule="auto"/>
              <w:rPr>
                <w:ins w:id="633" w:author="Nicolás Riveras Muñoz" w:date="2022-09-13T15:33:00Z"/>
              </w:rPr>
            </w:pPr>
          </w:p>
        </w:tc>
        <w:tc>
          <w:tcPr>
            <w:tcW w:w="0" w:type="auto"/>
            <w:tcBorders>
              <w:top w:val="single" w:sz="4" w:space="0" w:color="auto"/>
              <w:bottom w:val="single" w:sz="4" w:space="0" w:color="auto"/>
            </w:tcBorders>
            <w:vAlign w:val="center"/>
            <w:tcPrChange w:id="634" w:author="Nicolás Riveras Muñoz" w:date="2022-09-15T16:47:00Z">
              <w:tcPr>
                <w:tcW w:w="0" w:type="auto"/>
                <w:tcBorders>
                  <w:top w:val="single" w:sz="4" w:space="0" w:color="auto"/>
                  <w:bottom w:val="single" w:sz="4" w:space="0" w:color="auto"/>
                </w:tcBorders>
                <w:vAlign w:val="center"/>
              </w:tcPr>
            </w:tcPrChange>
          </w:tcPr>
          <w:p w14:paraId="029F0FC2" w14:textId="77777777" w:rsidR="00D57C60" w:rsidRPr="000F3BC1" w:rsidRDefault="00D57C60" w:rsidP="00385F5E">
            <w:pPr>
              <w:pStyle w:val="MDPI42tablebody"/>
              <w:spacing w:line="240" w:lineRule="auto"/>
              <w:rPr>
                <w:ins w:id="635" w:author="Nicolás Riveras Muñoz" w:date="2022-09-13T15:33:00Z"/>
              </w:rPr>
            </w:pPr>
          </w:p>
        </w:tc>
        <w:tc>
          <w:tcPr>
            <w:tcW w:w="0" w:type="auto"/>
            <w:tcBorders>
              <w:top w:val="single" w:sz="4" w:space="0" w:color="auto"/>
              <w:bottom w:val="single" w:sz="4" w:space="0" w:color="auto"/>
            </w:tcBorders>
            <w:vAlign w:val="center"/>
            <w:tcPrChange w:id="636" w:author="Nicolás Riveras Muñoz" w:date="2022-09-15T16:47:00Z">
              <w:tcPr>
                <w:tcW w:w="0" w:type="auto"/>
                <w:tcBorders>
                  <w:top w:val="single" w:sz="4" w:space="0" w:color="auto"/>
                  <w:bottom w:val="single" w:sz="4" w:space="0" w:color="auto"/>
                </w:tcBorders>
                <w:vAlign w:val="center"/>
              </w:tcPr>
            </w:tcPrChange>
          </w:tcPr>
          <w:p w14:paraId="2B2C31B0" w14:textId="77777777" w:rsidR="00D57C60" w:rsidRPr="000F3BC1" w:rsidRDefault="00D57C60" w:rsidP="00385F5E">
            <w:pPr>
              <w:pStyle w:val="MDPI42tablebody"/>
              <w:spacing w:line="240" w:lineRule="auto"/>
              <w:rPr>
                <w:ins w:id="637" w:author="Nicolás Riveras Muñoz" w:date="2022-09-13T15:33:00Z"/>
              </w:rPr>
            </w:pPr>
          </w:p>
        </w:tc>
        <w:tc>
          <w:tcPr>
            <w:tcW w:w="0" w:type="auto"/>
            <w:tcBorders>
              <w:top w:val="single" w:sz="4" w:space="0" w:color="auto"/>
              <w:bottom w:val="single" w:sz="4" w:space="0" w:color="auto"/>
            </w:tcBorders>
            <w:vAlign w:val="center"/>
            <w:tcPrChange w:id="638" w:author="Nicolás Riveras Muñoz" w:date="2022-09-15T16:47:00Z">
              <w:tcPr>
                <w:tcW w:w="0" w:type="auto"/>
                <w:tcBorders>
                  <w:top w:val="single" w:sz="4" w:space="0" w:color="auto"/>
                  <w:bottom w:val="single" w:sz="4" w:space="0" w:color="auto"/>
                </w:tcBorders>
                <w:vAlign w:val="center"/>
              </w:tcPr>
            </w:tcPrChange>
          </w:tcPr>
          <w:p w14:paraId="597AE6DC" w14:textId="77777777" w:rsidR="00D57C60" w:rsidRPr="000F3BC1" w:rsidRDefault="00D57C60" w:rsidP="00385F5E">
            <w:pPr>
              <w:pStyle w:val="MDPI42tablebody"/>
              <w:spacing w:line="240" w:lineRule="auto"/>
              <w:rPr>
                <w:ins w:id="639" w:author="Nicolás Riveras Muñoz" w:date="2022-09-13T15:33:00Z"/>
              </w:rPr>
            </w:pPr>
          </w:p>
        </w:tc>
        <w:tc>
          <w:tcPr>
            <w:tcW w:w="0" w:type="auto"/>
            <w:tcBorders>
              <w:top w:val="single" w:sz="4" w:space="0" w:color="auto"/>
              <w:bottom w:val="single" w:sz="4" w:space="0" w:color="auto"/>
            </w:tcBorders>
            <w:vAlign w:val="bottom"/>
            <w:tcPrChange w:id="640" w:author="Nicolás Riveras Muñoz" w:date="2022-09-15T16:47:00Z">
              <w:tcPr>
                <w:tcW w:w="0" w:type="auto"/>
                <w:tcBorders>
                  <w:top w:val="single" w:sz="4" w:space="0" w:color="auto"/>
                  <w:bottom w:val="single" w:sz="4" w:space="0" w:color="auto"/>
                </w:tcBorders>
                <w:vAlign w:val="bottom"/>
              </w:tcPr>
            </w:tcPrChange>
          </w:tcPr>
          <w:p w14:paraId="5AF7600F" w14:textId="77777777" w:rsidR="00D57C60" w:rsidRPr="000F3BC1" w:rsidRDefault="00D57C60" w:rsidP="00385F5E">
            <w:pPr>
              <w:pStyle w:val="MDPI42tablebody"/>
              <w:spacing w:line="240" w:lineRule="auto"/>
              <w:jc w:val="left"/>
              <w:rPr>
                <w:ins w:id="641" w:author="Nicolás Riveras Muñoz" w:date="2022-09-13T15:33:00Z"/>
              </w:rPr>
            </w:pPr>
            <w:ins w:id="642" w:author="Nicolás Riveras Muñoz" w:date="2022-09-13T15:33:00Z">
              <w:r w:rsidRPr="000F3BC1">
                <w:t>53.6 ± 3.0 b</w:t>
              </w:r>
            </w:ins>
          </w:p>
        </w:tc>
        <w:tc>
          <w:tcPr>
            <w:tcW w:w="0" w:type="auto"/>
            <w:tcBorders>
              <w:top w:val="single" w:sz="4" w:space="0" w:color="auto"/>
              <w:bottom w:val="single" w:sz="4" w:space="0" w:color="auto"/>
            </w:tcBorders>
            <w:vAlign w:val="bottom"/>
            <w:tcPrChange w:id="643" w:author="Nicolás Riveras Muñoz" w:date="2022-09-15T16:47:00Z">
              <w:tcPr>
                <w:tcW w:w="0" w:type="auto"/>
                <w:tcBorders>
                  <w:top w:val="single" w:sz="4" w:space="0" w:color="auto"/>
                  <w:bottom w:val="single" w:sz="4" w:space="0" w:color="auto"/>
                </w:tcBorders>
                <w:vAlign w:val="bottom"/>
              </w:tcPr>
            </w:tcPrChange>
          </w:tcPr>
          <w:p w14:paraId="5F2D0CFE" w14:textId="77777777" w:rsidR="00D57C60" w:rsidRPr="000F3BC1" w:rsidRDefault="00D57C60" w:rsidP="00385F5E">
            <w:pPr>
              <w:pStyle w:val="MDPI42tablebody"/>
              <w:spacing w:line="240" w:lineRule="auto"/>
              <w:jc w:val="left"/>
              <w:rPr>
                <w:ins w:id="644" w:author="Nicolás Riveras Muñoz" w:date="2022-09-13T15:33:00Z"/>
              </w:rPr>
            </w:pPr>
            <w:ins w:id="645" w:author="Nicolás Riveras Muñoz" w:date="2022-09-13T15:33:00Z">
              <w:r w:rsidRPr="000F3BC1">
                <w:t>38.1 ± 2.7 a</w:t>
              </w:r>
            </w:ins>
          </w:p>
        </w:tc>
        <w:tc>
          <w:tcPr>
            <w:tcW w:w="1251" w:type="dxa"/>
            <w:tcBorders>
              <w:top w:val="single" w:sz="4" w:space="0" w:color="auto"/>
              <w:bottom w:val="single" w:sz="4" w:space="0" w:color="auto"/>
            </w:tcBorders>
            <w:vAlign w:val="bottom"/>
            <w:tcPrChange w:id="646" w:author="Nicolás Riveras Muñoz" w:date="2022-09-15T16:47:00Z">
              <w:tcPr>
                <w:tcW w:w="0" w:type="auto"/>
                <w:tcBorders>
                  <w:top w:val="single" w:sz="4" w:space="0" w:color="auto"/>
                  <w:bottom w:val="single" w:sz="4" w:space="0" w:color="auto"/>
                </w:tcBorders>
                <w:vAlign w:val="bottom"/>
              </w:tcPr>
            </w:tcPrChange>
          </w:tcPr>
          <w:p w14:paraId="5E585B8A" w14:textId="77777777" w:rsidR="00D57C60" w:rsidRPr="000F3BC1" w:rsidRDefault="00D57C60" w:rsidP="00385F5E">
            <w:pPr>
              <w:pStyle w:val="MDPI42tablebody"/>
              <w:spacing w:line="240" w:lineRule="auto"/>
              <w:jc w:val="left"/>
              <w:rPr>
                <w:ins w:id="647" w:author="Nicolás Riveras Muñoz" w:date="2022-09-13T15:33:00Z"/>
              </w:rPr>
            </w:pPr>
            <w:ins w:id="648" w:author="Nicolás Riveras Muñoz" w:date="2022-09-13T15:33:00Z">
              <w:r w:rsidRPr="000F3BC1">
                <w:t>8.3 ± 0.6 a</w:t>
              </w:r>
            </w:ins>
          </w:p>
        </w:tc>
        <w:tc>
          <w:tcPr>
            <w:tcW w:w="1020" w:type="dxa"/>
            <w:tcBorders>
              <w:top w:val="single" w:sz="4" w:space="0" w:color="auto"/>
              <w:bottom w:val="single" w:sz="4" w:space="0" w:color="auto"/>
            </w:tcBorders>
            <w:vAlign w:val="center"/>
            <w:tcPrChange w:id="649" w:author="Nicolás Riveras Muñoz" w:date="2022-09-15T16:47:00Z">
              <w:tcPr>
                <w:tcW w:w="1074" w:type="dxa"/>
                <w:tcBorders>
                  <w:top w:val="single" w:sz="4" w:space="0" w:color="auto"/>
                  <w:bottom w:val="single" w:sz="4" w:space="0" w:color="auto"/>
                </w:tcBorders>
                <w:vAlign w:val="center"/>
              </w:tcPr>
            </w:tcPrChange>
          </w:tcPr>
          <w:p w14:paraId="7EBCB337" w14:textId="77777777" w:rsidR="00D57C60" w:rsidRPr="000F3BC1" w:rsidRDefault="00D57C60" w:rsidP="00385F5E">
            <w:pPr>
              <w:pStyle w:val="MDPI42tablebody"/>
              <w:spacing w:line="240" w:lineRule="auto"/>
              <w:rPr>
                <w:ins w:id="650" w:author="Nicolás Riveras Muñoz" w:date="2022-09-13T15:33:00Z"/>
              </w:rPr>
            </w:pPr>
            <w:ins w:id="651" w:author="Nicolás Riveras Muñoz" w:date="2022-09-13T15:33:00Z">
              <w:r w:rsidRPr="000F3BC1">
                <w:t>SL</w:t>
              </w:r>
            </w:ins>
          </w:p>
        </w:tc>
      </w:tr>
    </w:tbl>
    <w:p w14:paraId="79D5DC3B" w14:textId="77777777" w:rsidR="00D57C60" w:rsidRPr="009C0122" w:rsidRDefault="00D57C60" w:rsidP="00D57C60">
      <w:pPr>
        <w:pStyle w:val="MDPI43tablefooter"/>
        <w:rPr>
          <w:ins w:id="652" w:author="Nicolás Riveras Muñoz" w:date="2022-09-13T15:33:00Z"/>
        </w:rPr>
      </w:pPr>
      <w:ins w:id="653" w:author="Nicolás Riveras Muñoz" w:date="2022-09-13T15:33:00Z">
        <w:r w:rsidRPr="009C0122">
          <w:rPr>
            <w:vertAlign w:val="superscript"/>
          </w:rPr>
          <w:t>a</w:t>
        </w:r>
        <w:r>
          <w:rPr>
            <w:vertAlign w:val="superscript"/>
          </w:rPr>
          <w:t xml:space="preserve"> </w:t>
        </w:r>
        <w:r w:rsidRPr="009C0122">
          <w:t>Different letter between averages of high and low PR areas for the same particle size denote statistically significant differences (p &lt;0.05).</w:t>
        </w:r>
      </w:ins>
    </w:p>
    <w:p w14:paraId="1D55794B" w14:textId="1C6EB2C8" w:rsidR="00D57C60" w:rsidRPr="00435897" w:rsidRDefault="00D57C60" w:rsidP="00D57C60">
      <w:pPr>
        <w:pStyle w:val="MDPI51figurecaption"/>
        <w:rPr>
          <w:moveTo w:id="654" w:author="Nicolás Riveras Muñoz" w:date="2022-09-13T15:26:00Z"/>
          <w:b/>
        </w:rPr>
      </w:pPr>
      <w:ins w:id="655" w:author="Nicolás Riveras Muñoz" w:date="2022-09-13T15:33:00Z">
        <w:r w:rsidRPr="009C0122">
          <w:rPr>
            <w:vertAlign w:val="superscript"/>
          </w:rPr>
          <w:t>b</w:t>
        </w:r>
        <w:r>
          <w:rPr>
            <w:vertAlign w:val="superscript"/>
          </w:rPr>
          <w:t xml:space="preserve"> </w:t>
        </w:r>
        <w:r w:rsidRPr="009C0122">
          <w:t>SL: Sandy loam.</w:t>
        </w:r>
      </w:ins>
    </w:p>
    <w:moveToRangeEnd w:id="226"/>
    <w:p w14:paraId="1A641AF7" w14:textId="6870EA3A" w:rsidR="000A3EDB" w:rsidRDefault="000A3EDB" w:rsidP="000A3EDB">
      <w:pPr>
        <w:pStyle w:val="MDPI23heading3"/>
        <w:rPr>
          <w:ins w:id="656" w:author="Nicolás Riveras Muñoz" w:date="2022-09-13T19:41:00Z"/>
        </w:rPr>
      </w:pPr>
      <w:ins w:id="657" w:author="Nicolás Riveras Muñoz" w:date="2022-09-13T15:36:00Z">
        <w:r w:rsidRPr="00633E3A">
          <w:t>Bulk Density (BD)</w:t>
        </w:r>
      </w:ins>
    </w:p>
    <w:p w14:paraId="64DF83ED" w14:textId="4F990042" w:rsidR="00F53932" w:rsidRPr="00324A9D" w:rsidRDefault="00971939" w:rsidP="00F53932">
      <w:pPr>
        <w:pStyle w:val="MDPI31text"/>
        <w:spacing w:after="240"/>
        <w:rPr>
          <w:ins w:id="658" w:author="Nicolás Riveras Muñoz" w:date="2022-09-14T09:55:00Z"/>
          <w:highlight w:val="yellow"/>
        </w:rPr>
      </w:pPr>
      <w:moveToRangeStart w:id="659" w:author="Nicolás Riveras Muñoz" w:date="2022-09-13T19:41:00Z" w:name="move113990486"/>
      <w:moveTo w:id="660" w:author="Nicolás Riveras Muñoz" w:date="2022-09-13T19:41:00Z">
        <w:del w:id="661" w:author="Nicolás Riveras Muñoz" w:date="2022-09-14T09:54:00Z">
          <w:r w:rsidRPr="003B2F62" w:rsidDel="00F53932">
            <w:rPr>
              <w:highlight w:val="yellow"/>
            </w:rPr>
            <w:delText>Thus, in sectors in-the-wheel-track (IT), higher BD values are expected compared to areas outside-the-wheel-track (OT); results that could not be observed in every case in the presented study (Figure 4). In addition, the values of BD in both sampling areas do not present great variability, so there are no differences attributable to the treatments in the areas of high and low PR.</w:delText>
          </w:r>
        </w:del>
      </w:moveTo>
      <w:moveToRangeEnd w:id="659"/>
      <w:ins w:id="662" w:author="Nicolás Riveras Muñoz" w:date="2022-09-14T09:53:00Z">
        <w:r w:rsidR="00F53932" w:rsidRPr="00F53932">
          <w:t>BD values in general show great variability, so no significant differences attributable to treatments were obtained (Figure 4). Although a higher BD was expected in places with frequent crossings than in non-crossed areas, this was only true for the high PR areas. Slightly higher values were observed in the subsoil.</w:t>
        </w:r>
      </w:ins>
      <w:ins w:id="663" w:author="Nicolás Riveras Muñoz" w:date="2022-09-14T09:55:00Z">
        <w:r w:rsidR="00F53932">
          <w:t xml:space="preserve"> </w:t>
        </w:r>
      </w:ins>
      <w:ins w:id="664" w:author="Nicolás Riveras Muñoz" w:date="2022-09-14T09:56:00Z">
        <w:r w:rsidR="00F53932" w:rsidRPr="00F53932">
          <w:rPr>
            <w:color w:val="auto"/>
          </w:rPr>
          <w:t>The areas of low PR</w:t>
        </w:r>
      </w:ins>
      <w:ins w:id="665" w:author="Nicolás Riveras Muñoz" w:date="2022-09-14T09:55:00Z">
        <w:r w:rsidR="00F53932" w:rsidRPr="00F53932">
          <w:rPr>
            <w:color w:val="auto"/>
            <w:rPrChange w:id="666" w:author="Nicolás Riveras Muñoz" w:date="2022-09-14T09:56:00Z">
              <w:rPr>
                <w:highlight w:val="yellow"/>
              </w:rPr>
            </w:rPrChange>
          </w:rPr>
          <w:t xml:space="preserve"> showed lower values of BD in places with frequent crossing </w:t>
        </w:r>
      </w:ins>
      <w:ins w:id="667" w:author="Nicolás Riveras Muñoz" w:date="2022-09-14T20:58:00Z">
        <w:r w:rsidR="00925C7D">
          <w:rPr>
            <w:color w:val="auto"/>
          </w:rPr>
          <w:t xml:space="preserve">(+M) </w:t>
        </w:r>
      </w:ins>
      <w:ins w:id="668" w:author="Nicolás Riveras Muñoz" w:date="2022-09-14T09:55:00Z">
        <w:r w:rsidR="00F53932" w:rsidRPr="00F53932">
          <w:rPr>
            <w:color w:val="auto"/>
            <w:rPrChange w:id="669" w:author="Nicolás Riveras Muñoz" w:date="2022-09-14T09:56:00Z">
              <w:rPr>
                <w:highlight w:val="yellow"/>
              </w:rPr>
            </w:rPrChange>
          </w:rPr>
          <w:t>compared to places without crossing</w:t>
        </w:r>
      </w:ins>
      <w:ins w:id="670" w:author="Nicolás Riveras Muñoz" w:date="2022-09-14T20:58:00Z">
        <w:r w:rsidR="00925C7D">
          <w:rPr>
            <w:color w:val="auto"/>
          </w:rPr>
          <w:t xml:space="preserve"> (-M)</w:t>
        </w:r>
      </w:ins>
      <w:ins w:id="671" w:author="Nicolás Riveras Muñoz" w:date="2022-09-14T09:55:00Z">
        <w:r w:rsidR="00F53932" w:rsidRPr="00F53932">
          <w:rPr>
            <w:color w:val="auto"/>
            <w:rPrChange w:id="672" w:author="Nicolás Riveras Muñoz" w:date="2022-09-14T09:56:00Z">
              <w:rPr>
                <w:highlight w:val="yellow"/>
              </w:rPr>
            </w:rPrChange>
          </w:rPr>
          <w:t>. However, these values were measured approximately 6 months after tillage, so they were probably higher than those recorded immediately after soil preparation.</w:t>
        </w:r>
      </w:ins>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19"/>
      </w:tblGrid>
      <w:tr w:rsidR="00112567" w:rsidRPr="00146CAB" w14:paraId="0807BEC5" w14:textId="77777777" w:rsidTr="00385F5E">
        <w:trPr>
          <w:trHeight w:val="3402"/>
          <w:jc w:val="right"/>
        </w:trPr>
        <w:tc>
          <w:tcPr>
            <w:tcW w:w="0" w:type="auto"/>
          </w:tcPr>
          <w:p w14:paraId="3C0E34AE" w14:textId="77777777" w:rsidR="00112567" w:rsidRPr="00A92BD0" w:rsidRDefault="00112567" w:rsidP="00385F5E">
            <w:pPr>
              <w:spacing w:line="360" w:lineRule="auto"/>
              <w:jc w:val="right"/>
              <w:rPr>
                <w:b/>
                <w:szCs w:val="22"/>
              </w:rPr>
            </w:pPr>
            <w:ins w:id="673" w:author="Nicolás Riveras Muñoz" w:date="2022-09-13T15:45:00Z">
              <w:r>
                <w:drawing>
                  <wp:inline distT="0" distB="0" distL="0" distR="0" wp14:anchorId="07E45BC3" wp14:editId="61139540">
                    <wp:extent cx="4320000" cy="216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320000" cy="2160000"/>
                            </a:xfrm>
                            <a:prstGeom prst="rect">
                              <a:avLst/>
                            </a:prstGeom>
                            <a:noFill/>
                            <a:ln>
                              <a:noFill/>
                            </a:ln>
                          </pic:spPr>
                        </pic:pic>
                      </a:graphicData>
                    </a:graphic>
                  </wp:inline>
                </w:drawing>
              </w:r>
            </w:ins>
          </w:p>
        </w:tc>
      </w:tr>
    </w:tbl>
    <w:p w14:paraId="2C2E50F4" w14:textId="40AB3A35" w:rsidR="00112567" w:rsidRDefault="00112567" w:rsidP="00112567">
      <w:pPr>
        <w:pStyle w:val="MDPI51figurecaption"/>
        <w:rPr>
          <w:ins w:id="674" w:author="Nicolás Riveras Muñoz" w:date="2022-09-13T19:43:00Z"/>
          <w:bCs/>
        </w:rPr>
      </w:pPr>
      <w:moveToRangeStart w:id="675" w:author="Nicolás Riveras Muñoz" w:date="2022-09-13T15:45:00Z" w:name="move113976321"/>
      <w:moveTo w:id="676" w:author="Nicolás Riveras Muñoz" w:date="2022-09-13T15:45:00Z">
        <w:r w:rsidRPr="00F74F00">
          <w:rPr>
            <w:b/>
          </w:rPr>
          <w:t xml:space="preserve">Figure 4. </w:t>
        </w:r>
        <w:r w:rsidRPr="00F74F00">
          <w:rPr>
            <w:bCs/>
          </w:rPr>
          <w:t>Bulk density (BD) depending on the treatments of the study. Average ± standard deviation values. There were no statistically significant differences (p&gt; 0</w:t>
        </w:r>
        <w:r>
          <w:rPr>
            <w:bCs/>
          </w:rPr>
          <w:t>.</w:t>
        </w:r>
        <w:r w:rsidRPr="00F74F00">
          <w:rPr>
            <w:bCs/>
          </w:rPr>
          <w:t>05).</w:t>
        </w:r>
      </w:moveTo>
    </w:p>
    <w:p w14:paraId="03E4DA2D" w14:textId="5BC8E9D7" w:rsidR="00971939" w:rsidRPr="003B2F62" w:rsidDel="00F53932" w:rsidRDefault="00971939">
      <w:pPr>
        <w:pStyle w:val="MDPI31text"/>
        <w:spacing w:after="240"/>
        <w:rPr>
          <w:del w:id="677" w:author="Nicolás Riveras Muñoz" w:date="2022-09-14T09:54:00Z"/>
          <w:moveTo w:id="678" w:author="Nicolás Riveras Muñoz" w:date="2022-09-13T15:45:00Z"/>
          <w:highlight w:val="yellow"/>
          <w:rPrChange w:id="679" w:author="Nicolás Riveras Muñoz" w:date="2022-09-13T19:45:00Z">
            <w:rPr>
              <w:del w:id="680" w:author="Nicolás Riveras Muñoz" w:date="2022-09-14T09:54:00Z"/>
              <w:moveTo w:id="681" w:author="Nicolás Riveras Muñoz" w:date="2022-09-13T15:45:00Z"/>
            </w:rPr>
          </w:rPrChange>
        </w:rPr>
        <w:pPrChange w:id="682" w:author="Nicolás Riveras Muñoz" w:date="2022-09-13T19:45:00Z">
          <w:pPr>
            <w:pStyle w:val="MDPI51figurecaption"/>
          </w:pPr>
        </w:pPrChange>
      </w:pPr>
    </w:p>
    <w:moveToRangeEnd w:id="675"/>
    <w:p w14:paraId="715E7E2D" w14:textId="781A8629" w:rsidR="0015288B" w:rsidRDefault="0015288B" w:rsidP="003B2F62">
      <w:pPr>
        <w:pStyle w:val="MDPI23heading3"/>
        <w:rPr>
          <w:ins w:id="683" w:author="Nicolás Riveras Muñoz" w:date="2022-09-13T19:47:00Z"/>
        </w:rPr>
      </w:pPr>
      <w:ins w:id="684" w:author="Nicolás Riveras Muñoz" w:date="2022-09-13T15:47:00Z">
        <w:r w:rsidRPr="003B2F62">
          <w:t>Soil Organic Matter (OM)</w:t>
        </w:r>
      </w:ins>
    </w:p>
    <w:p w14:paraId="2BFC9655" w14:textId="75369B74" w:rsidR="003B2F62" w:rsidRPr="007D495B" w:rsidRDefault="003B2F62">
      <w:pPr>
        <w:pStyle w:val="MDPI51figurecaption"/>
        <w:ind w:firstLine="452"/>
        <w:rPr>
          <w:ins w:id="685" w:author="Nicolás Riveras Muñoz" w:date="2022-09-13T19:47:00Z"/>
          <w:b/>
          <w:bCs/>
          <w:rPrChange w:id="686" w:author="Nicolás Riveras Muñoz" w:date="2022-09-14T10:15:00Z">
            <w:rPr>
              <w:ins w:id="687" w:author="Nicolás Riveras Muñoz" w:date="2022-09-13T19:47:00Z"/>
              <w:highlight w:val="yellow"/>
            </w:rPr>
          </w:rPrChange>
        </w:rPr>
        <w:pPrChange w:id="688" w:author="Nicolás Riveras Muñoz" w:date="2022-09-15T14:01:00Z">
          <w:pPr>
            <w:pStyle w:val="MDPI31text"/>
            <w:spacing w:after="240"/>
          </w:pPr>
        </w:pPrChange>
      </w:pPr>
      <w:ins w:id="689" w:author="Nicolás Riveras Muñoz" w:date="2022-09-13T19:47:00Z">
        <w:r w:rsidRPr="007D495B">
          <w:rPr>
            <w:sz w:val="20"/>
            <w:rPrChange w:id="690" w:author="Nicolás Riveras Muñoz" w:date="2022-09-14T10:15:00Z">
              <w:rPr>
                <w:highlight w:val="yellow"/>
              </w:rPr>
            </w:rPrChange>
          </w:rPr>
          <w:t>In this study, OM contents differed between the treatments in different PR zones (Figure 5</w:t>
        </w:r>
      </w:ins>
      <w:ins w:id="691" w:author="Nicolás Riveras Muñoz" w:date="2022-09-13T23:03:00Z">
        <w:r w:rsidR="00D84462" w:rsidRPr="007D495B">
          <w:rPr>
            <w:sz w:val="20"/>
            <w:rPrChange w:id="692" w:author="Nicolás Riveras Muñoz" w:date="2022-09-14T10:15:00Z">
              <w:rPr>
                <w:highlight w:val="yellow"/>
              </w:rPr>
            </w:rPrChange>
          </w:rPr>
          <w:t>)</w:t>
        </w:r>
      </w:ins>
      <w:ins w:id="693" w:author="Nicolás Riveras Muñoz" w:date="2022-09-13T19:47:00Z">
        <w:r w:rsidRPr="007D495B">
          <w:rPr>
            <w:sz w:val="20"/>
            <w:rPrChange w:id="694" w:author="Nicolás Riveras Muñoz" w:date="2022-09-14T10:15:00Z">
              <w:rPr>
                <w:highlight w:val="yellow"/>
              </w:rPr>
            </w:rPrChange>
          </w:rPr>
          <w:t>.</w:t>
        </w:r>
        <w:r w:rsidR="00777D6D" w:rsidRPr="007D495B">
          <w:rPr>
            <w:sz w:val="20"/>
            <w:rPrChange w:id="695" w:author="Nicolás Riveras Muñoz" w:date="2022-09-14T10:15:00Z">
              <w:rPr>
                <w:highlight w:val="yellow"/>
              </w:rPr>
            </w:rPrChange>
          </w:rPr>
          <w:t xml:space="preserve"> </w:t>
        </w:r>
      </w:ins>
      <w:ins w:id="696" w:author="Nicolás Riveras Muñoz" w:date="2022-09-13T23:04:00Z">
        <w:r w:rsidR="00103646" w:rsidRPr="007D495B">
          <w:rPr>
            <w:sz w:val="20"/>
            <w:rPrChange w:id="697" w:author="Nicolás Riveras Muñoz" w:date="2022-09-14T10:15:00Z">
              <w:rPr/>
            </w:rPrChange>
          </w:rPr>
          <w:t xml:space="preserve">When comparing high and low PR areas, the high PR sector showed a lower level of OM of 1.78 </w:t>
        </w:r>
        <w:r w:rsidR="00103646" w:rsidRPr="007D495B">
          <w:rPr>
            <w:rFonts w:hint="eastAsia"/>
            <w:sz w:val="20"/>
            <w:rPrChange w:id="698" w:author="Nicolás Riveras Muñoz" w:date="2022-09-14T10:15:00Z">
              <w:rPr>
                <w:rFonts w:hint="eastAsia"/>
              </w:rPr>
            </w:rPrChange>
          </w:rPr>
          <w:t>±</w:t>
        </w:r>
        <w:r w:rsidR="00103646" w:rsidRPr="007D495B">
          <w:rPr>
            <w:sz w:val="20"/>
            <w:rPrChange w:id="699" w:author="Nicolás Riveras Muñoz" w:date="2022-09-14T10:15:00Z">
              <w:rPr/>
            </w:rPrChange>
          </w:rPr>
          <w:t xml:space="preserve"> 0.48% than the low PR area with 2.23 </w:t>
        </w:r>
        <w:r w:rsidR="00103646" w:rsidRPr="007D495B">
          <w:rPr>
            <w:rFonts w:hint="eastAsia"/>
            <w:sz w:val="20"/>
            <w:rPrChange w:id="700" w:author="Nicolás Riveras Muñoz" w:date="2022-09-14T10:15:00Z">
              <w:rPr>
                <w:rFonts w:hint="eastAsia"/>
              </w:rPr>
            </w:rPrChange>
          </w:rPr>
          <w:t>±</w:t>
        </w:r>
        <w:r w:rsidR="00103646" w:rsidRPr="007D495B">
          <w:rPr>
            <w:sz w:val="20"/>
            <w:rPrChange w:id="701" w:author="Nicolás Riveras Muñoz" w:date="2022-09-14T10:15:00Z">
              <w:rPr/>
            </w:rPrChange>
          </w:rPr>
          <w:t xml:space="preserve"> 0.30% (α ≤ 0.05). On aver</w:t>
        </w:r>
        <w:r w:rsidR="00103646" w:rsidRPr="007D495B">
          <w:rPr>
            <w:sz w:val="20"/>
            <w:rPrChange w:id="702" w:author="Nicolás Riveras Muñoz" w:date="2022-09-14T10:15:00Z">
              <w:rPr/>
            </w:rPrChange>
          </w:rPr>
          <w:lastRenderedPageBreak/>
          <w:t>age, the low PR area had 0.45% more OM than the high PR site, equivalent to approximately 22 Mg ha</w:t>
        </w:r>
        <w:r w:rsidR="00103646" w:rsidRPr="007D495B">
          <w:rPr>
            <w:sz w:val="20"/>
            <w:vertAlign w:val="superscript"/>
            <w:rPrChange w:id="703" w:author="Nicolás Riveras Muñoz" w:date="2022-09-14T10:15:00Z">
              <w:rPr/>
            </w:rPrChange>
          </w:rPr>
          <w:t>-1</w:t>
        </w:r>
        <w:r w:rsidR="00103646" w:rsidRPr="007D495B">
          <w:rPr>
            <w:sz w:val="20"/>
            <w:rPrChange w:id="704" w:author="Nicolás Riveras Muñoz" w:date="2022-09-14T10:15:00Z">
              <w:rPr/>
            </w:rPrChange>
          </w:rPr>
          <w:t xml:space="preserve"> organic C between 0 - 40 cm depth.</w:t>
        </w:r>
      </w:ins>
      <w:ins w:id="705" w:author="Nicolás Riveras Muñoz" w:date="2022-09-13T23:06:00Z">
        <w:r w:rsidR="00103646" w:rsidRPr="007D495B">
          <w:rPr>
            <w:sz w:val="20"/>
            <w:rPrChange w:id="706" w:author="Nicolás Riveras Muñoz" w:date="2022-09-14T10:15:00Z">
              <w:rPr/>
            </w:rPrChange>
          </w:rPr>
          <w:t xml:space="preserve"> </w:t>
        </w:r>
      </w:ins>
      <w:moveToRangeStart w:id="707" w:author="Nicolás Riveras Muñoz" w:date="2022-09-13T19:47:00Z" w:name="move113990882"/>
      <w:moveTo w:id="708" w:author="Nicolás Riveras Muñoz" w:date="2022-09-13T19:47:00Z">
        <w:r w:rsidR="00777D6D" w:rsidRPr="007D495B">
          <w:rPr>
            <w:sz w:val="20"/>
            <w:rPrChange w:id="709" w:author="Nicolás Riveras Muñoz" w:date="2022-09-14T10:15:00Z">
              <w:rPr>
                <w:highlight w:val="yellow"/>
              </w:rPr>
            </w:rPrChange>
          </w:rPr>
          <w:t xml:space="preserve">At the study site, practices of incorporation of crop residues are frequently carried out, and mechanical </w:t>
        </w:r>
      </w:moveTo>
      <w:ins w:id="710" w:author="Nicolás Riveras Muñoz" w:date="2022-09-13T23:01:00Z">
        <w:r w:rsidR="00D84462" w:rsidRPr="007D495B">
          <w:rPr>
            <w:sz w:val="20"/>
            <w:rPrChange w:id="711" w:author="Nicolás Riveras Muñoz" w:date="2022-09-14T10:15:00Z">
              <w:rPr/>
            </w:rPrChange>
          </w:rPr>
          <w:t>chipping</w:t>
        </w:r>
      </w:ins>
      <w:moveTo w:id="712" w:author="Nicolás Riveras Muñoz" w:date="2022-09-13T19:47:00Z">
        <w:del w:id="713" w:author="Nicolás Riveras Muñoz" w:date="2022-09-13T23:01:00Z">
          <w:r w:rsidR="00777D6D" w:rsidRPr="007D495B" w:rsidDel="00D84462">
            <w:rPr>
              <w:sz w:val="20"/>
              <w:rPrChange w:id="714" w:author="Nicolás Riveras Muñoz" w:date="2022-09-14T10:15:00Z">
                <w:rPr>
                  <w:highlight w:val="yellow"/>
                </w:rPr>
              </w:rPrChange>
            </w:rPr>
            <w:delText>work</w:delText>
          </w:r>
        </w:del>
        <w:r w:rsidR="00777D6D" w:rsidRPr="007D495B">
          <w:rPr>
            <w:sz w:val="20"/>
            <w:rPrChange w:id="715" w:author="Nicolás Riveras Muñoz" w:date="2022-09-14T10:15:00Z">
              <w:rPr>
                <w:highlight w:val="yellow"/>
              </w:rPr>
            </w:rPrChange>
          </w:rPr>
          <w:t xml:space="preserve"> has replaced the burning of stubble.</w:t>
        </w:r>
        <w:r w:rsidR="00777D6D" w:rsidRPr="007D495B">
          <w:rPr>
            <w:sz w:val="20"/>
            <w:rPrChange w:id="716" w:author="Nicolás Riveras Muñoz" w:date="2022-09-14T10:15:00Z">
              <w:rPr/>
            </w:rPrChange>
          </w:rPr>
          <w:t xml:space="preserve"> </w:t>
        </w:r>
        <w:r w:rsidR="00777D6D" w:rsidRPr="007D495B">
          <w:rPr>
            <w:sz w:val="20"/>
            <w:rPrChange w:id="717" w:author="Nicolás Riveras Muñoz" w:date="2022-09-14T10:15:00Z">
              <w:rPr>
                <w:highlight w:val="yellow"/>
              </w:rPr>
            </w:rPrChange>
          </w:rPr>
          <w:t>However, in the present study, the recorded contents of OM did not show great variability among treatments and presented levels which are considered as low (&lt;2.5%)</w:t>
        </w:r>
      </w:moveTo>
      <w:moveToRangeEnd w:id="707"/>
      <w:ins w:id="718" w:author="Nicolás Riveras Muñoz" w:date="2022-09-13T23:06:00Z">
        <w:r w:rsidR="00103646" w:rsidRPr="007D495B">
          <w:rPr>
            <w:sz w:val="20"/>
            <w:rPrChange w:id="719" w:author="Nicolás Riveras Muñoz" w:date="2022-09-14T10:15:00Z">
              <w:rPr>
                <w:highlight w:val="yellow"/>
              </w:rPr>
            </w:rPrChange>
          </w:rPr>
          <w:t>.</w:t>
        </w:r>
      </w:ins>
    </w:p>
    <w:p w14:paraId="59BE9191" w14:textId="77777777" w:rsidR="0015288B" w:rsidRDefault="0015288B" w:rsidP="0015288B">
      <w:pPr>
        <w:pStyle w:val="MDPI23heading3"/>
        <w:jc w:val="center"/>
        <w:outlineLvl w:val="9"/>
        <w:rPr>
          <w:moveTo w:id="720" w:author="Nicolás Riveras Muñoz" w:date="2022-09-13T15:48:00Z"/>
        </w:rPr>
      </w:pPr>
      <w:moveToRangeStart w:id="721" w:author="Nicolás Riveras Muñoz" w:date="2022-09-13T15:48:00Z" w:name="move113976548"/>
      <w:moveTo w:id="722" w:author="Nicolás Riveras Muñoz" w:date="2022-09-13T15:48:00Z">
        <w:r>
          <w:rPr>
            <w:noProof/>
          </w:rPr>
          <w:drawing>
            <wp:inline distT="0" distB="0" distL="0" distR="0" wp14:anchorId="6E49E2A6" wp14:editId="4C26D4DD">
              <wp:extent cx="4320000" cy="21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320000" cy="2160000"/>
                      </a:xfrm>
                      <a:prstGeom prst="rect">
                        <a:avLst/>
                      </a:prstGeom>
                      <a:noFill/>
                      <a:ln>
                        <a:noFill/>
                      </a:ln>
                    </pic:spPr>
                  </pic:pic>
                </a:graphicData>
              </a:graphic>
            </wp:inline>
          </w:drawing>
        </w:r>
        <w:r>
          <w:rPr>
            <w:noProof/>
          </w:rPr>
          <w:t xml:space="preserve"> </w:t>
        </w:r>
      </w:moveTo>
    </w:p>
    <w:p w14:paraId="7EE33A8B" w14:textId="360D264B" w:rsidR="0015288B" w:rsidRDefault="0015288B" w:rsidP="0015288B">
      <w:pPr>
        <w:pStyle w:val="MDPI51figurecaption"/>
        <w:rPr>
          <w:ins w:id="723" w:author="Nicolás Riveras Muñoz" w:date="2022-09-13T19:48:00Z"/>
          <w:bCs/>
        </w:rPr>
      </w:pPr>
      <w:moveTo w:id="724" w:author="Nicolás Riveras Muñoz" w:date="2022-09-13T15:48:00Z">
        <w:r w:rsidRPr="00D86D5C">
          <w:rPr>
            <w:b/>
          </w:rPr>
          <w:t xml:space="preserve">Figure 5. </w:t>
        </w:r>
        <w:r w:rsidRPr="00D86D5C">
          <w:rPr>
            <w:bCs/>
          </w:rPr>
          <w:t>Organic matter content (OM in %) as a function of position and depth. Average ± standard deviation values. In each zone, there were no statistically significant differences (p&gt; 0.05) between treatments.</w:t>
        </w:r>
      </w:moveTo>
    </w:p>
    <w:p w14:paraId="3182D22B" w14:textId="5B418F61" w:rsidR="009878A2" w:rsidRPr="00D86D5C" w:rsidDel="00D84462" w:rsidRDefault="009878A2" w:rsidP="0015288B">
      <w:pPr>
        <w:pStyle w:val="MDPI51figurecaption"/>
        <w:rPr>
          <w:del w:id="725" w:author="Nicolás Riveras Muñoz" w:date="2022-09-13T23:02:00Z"/>
          <w:moveTo w:id="726" w:author="Nicolás Riveras Muñoz" w:date="2022-09-13T15:48:00Z"/>
          <w:b/>
        </w:rPr>
      </w:pPr>
    </w:p>
    <w:moveToRangeEnd w:id="721"/>
    <w:p w14:paraId="0C202090" w14:textId="77777777" w:rsidR="00F161ED" w:rsidRPr="00BB6444" w:rsidRDefault="00F161ED" w:rsidP="00F161ED">
      <w:pPr>
        <w:pStyle w:val="MDPI22heading2"/>
        <w:spacing w:before="240"/>
        <w:rPr>
          <w:ins w:id="727" w:author="Nicolás Riveras Muñoz" w:date="2022-09-13T15:50:00Z"/>
        </w:rPr>
      </w:pPr>
      <w:ins w:id="728" w:author="Nicolás Riveras Muñoz" w:date="2022-09-13T15:50:00Z">
        <w:r w:rsidRPr="00BB6444">
          <w:t>Hydraulic Functionality of the Soil</w:t>
        </w:r>
      </w:ins>
    </w:p>
    <w:p w14:paraId="478DF1E7" w14:textId="3C2D98D3" w:rsidR="00F161ED" w:rsidRDefault="00F161ED" w:rsidP="00F161ED">
      <w:pPr>
        <w:pStyle w:val="MDPI23heading3"/>
        <w:rPr>
          <w:ins w:id="729" w:author="Nicolás Riveras Muñoz" w:date="2022-09-13T19:50:00Z"/>
        </w:rPr>
      </w:pPr>
      <w:ins w:id="730" w:author="Nicolás Riveras Muñoz" w:date="2022-09-13T15:50:00Z">
        <w:r w:rsidRPr="00BB6444">
          <w:t>Unsaturated Hydraulic Conductivity (</w:t>
        </w:r>
        <w:proofErr w:type="spellStart"/>
        <w:r w:rsidRPr="00BB6444">
          <w:t>K</w:t>
        </w:r>
        <w:r>
          <w:rPr>
            <w:vertAlign w:val="subscript"/>
          </w:rPr>
          <w:t>h</w:t>
        </w:r>
        <w:proofErr w:type="spellEnd"/>
        <w:r w:rsidRPr="00BB6444">
          <w:t>)</w:t>
        </w:r>
      </w:ins>
    </w:p>
    <w:p w14:paraId="3C4CA674" w14:textId="1D5060A0" w:rsidR="005E59DE" w:rsidRPr="00D54D62" w:rsidRDefault="00621DD9">
      <w:pPr>
        <w:pStyle w:val="MDPI31text"/>
        <w:spacing w:after="240"/>
        <w:rPr>
          <w:ins w:id="731" w:author="Nicolás Riveras Muñoz" w:date="2022-09-13T19:45:00Z"/>
          <w:bCs/>
          <w:szCs w:val="20"/>
        </w:rPr>
        <w:pPrChange w:id="732" w:author="Nicolás Riveras Muñoz" w:date="2022-09-14T10:09:00Z">
          <w:pPr>
            <w:pStyle w:val="MDPI23heading3"/>
          </w:pPr>
        </w:pPrChange>
      </w:pPr>
      <w:r>
        <w:fldChar w:fldCharType="begin"/>
      </w:r>
      <w:r w:rsidR="00894EB4">
        <w:instrText xml:space="preserve"> ADDIN EN.CITE &lt;EndNote&gt;&lt;Cite AuthorYear="1"&gt;&lt;Author&gt;Casanova&lt;/Author&gt;&lt;Year&gt;2000&lt;/Year&gt;&lt;RecNum&gt;11&lt;/RecNum&gt;&lt;DisplayText&gt;&lt;style size="10"&gt;Casanova&lt;/style&gt;&lt;style face="italic" size="10"&gt;, et al.&lt;/style&gt;&lt;style size="10"&gt; [35]&lt;/style&gt;&lt;/DisplayText&gt;&lt;record&gt;&lt;rec-number&gt;11&lt;/rec-number&gt;&lt;foreign-keys&gt;&lt;key app="EN" db-id="92awdsetoxzefievsa9pszafwdxx9ttssdae" timestamp="1600069377"&gt;11&lt;/key&gt;&lt;/foreign-keys&gt;&lt;ref-type name="Journal Article"&gt;17&lt;/ref-type&gt;&lt;contributors&gt;&lt;authors&gt;&lt;author&gt;Casanova, M.&lt;/author&gt;&lt;author&gt;Messing, I.&lt;/author&gt;&lt;author&gt;Joel, A.&lt;/author&gt;&lt;/authors&gt;&lt;/contributors&gt;&lt;auth-address&gt;Swedish Univ Agr Sci, Dept Soil Sci, S-75007 Uppsala, Sweden&amp;#xD;Univ Chile, Fac Forest &amp;amp; Agr Sci, Dept Engn &amp;amp; Soil, Santiago, Chile&lt;/auth-address&gt;&lt;titles&gt;&lt;title&gt;Influence of aspect and slope gradient on hydraulic conductivity measured by tension infiltrometer&lt;/title&gt;&lt;secondary-title&gt;Hydrological Processes&lt;/secondary-title&gt;&lt;alt-title&gt;Hydrol Process&lt;/alt-title&gt;&lt;/titles&gt;&lt;periodical&gt;&lt;full-title&gt;Hydrological Processes&lt;/full-title&gt;&lt;/periodical&gt;&lt;pages&gt;155-164&lt;/pages&gt;&lt;volume&gt;14&lt;/volume&gt;&lt;number&gt;1&lt;/number&gt;&lt;keywords&gt;&lt;keyword&gt;rain-fed hillsides&lt;/keyword&gt;&lt;keyword&gt;exposure&lt;/keyword&gt;&lt;keyword&gt;near-saturated hydraulic conductivity&lt;/keyword&gt;&lt;keyword&gt;macropore&lt;/keyword&gt;&lt;keyword&gt;mesopore&lt;/keyword&gt;&lt;keyword&gt;infiltration&lt;/keyword&gt;&lt;keyword&gt;water&lt;/keyword&gt;&lt;keyword&gt;flow&lt;/keyword&gt;&lt;keyword&gt;soil&lt;/keyword&gt;&lt;keyword&gt;macropores&lt;/keyword&gt;&lt;keyword&gt;hillslopes&lt;/keyword&gt;&lt;keyword&gt;position&lt;/keyword&gt;&lt;/keywords&gt;&lt;dates&gt;&lt;year&gt;2000&lt;/year&gt;&lt;pub-dates&gt;&lt;date&gt;Jan&lt;/date&gt;&lt;/pub-dates&gt;&lt;/dates&gt;&lt;isbn&gt;0885-6087&lt;/isbn&gt;&lt;accession-num&gt;WOS:000086246800012&lt;/accession-num&gt;&lt;urls&gt;&lt;/urls&gt;&lt;electronic-resource-num&gt;10.1002/(SICI)1099-1085(200001)14:1&amp;lt;155::AID-HYP917&amp;gt;3.0.CO;2-J&lt;/electronic-resource-num&gt;&lt;language&gt;English&lt;/language&gt;&lt;/record&gt;&lt;/Cite&gt;&lt;/EndNote&gt;</w:instrText>
      </w:r>
      <w:r>
        <w:fldChar w:fldCharType="separate"/>
      </w:r>
      <w:r w:rsidR="00894EB4">
        <w:rPr>
          <w:noProof/>
        </w:rPr>
        <w:t>Casanova</w:t>
      </w:r>
      <w:r w:rsidR="00894EB4" w:rsidRPr="00894EB4">
        <w:rPr>
          <w:i/>
          <w:noProof/>
        </w:rPr>
        <w:t>, et al.</w:t>
      </w:r>
      <w:r w:rsidR="00894EB4">
        <w:rPr>
          <w:noProof/>
        </w:rPr>
        <w:t xml:space="preserve"> [35]</w:t>
      </w:r>
      <w:r>
        <w:fldChar w:fldCharType="end"/>
      </w:r>
      <w:ins w:id="733" w:author="Nicolás Riveras Muñoz" w:date="2022-09-14T10:04:00Z">
        <w:r w:rsidR="00280065" w:rsidRPr="007D495B">
          <w:rPr>
            <w:rPrChange w:id="734" w:author="Nicolás Riveras Muñoz" w:date="2022-09-14T10:15:00Z">
              <w:rPr>
                <w:highlight w:val="yellow"/>
              </w:rPr>
            </w:rPrChange>
          </w:rPr>
          <w:t xml:space="preserve"> proposed to describe the behavior of the </w:t>
        </w:r>
        <w:proofErr w:type="spellStart"/>
        <w:r w:rsidR="00280065" w:rsidRPr="007D495B">
          <w:rPr>
            <w:rPrChange w:id="735" w:author="Nicolás Riveras Muñoz" w:date="2022-09-14T10:15:00Z">
              <w:rPr>
                <w:highlight w:val="yellow"/>
              </w:rPr>
            </w:rPrChange>
          </w:rPr>
          <w:t>K</w:t>
        </w:r>
        <w:r w:rsidR="00280065" w:rsidRPr="007D495B">
          <w:rPr>
            <w:vertAlign w:val="subscript"/>
            <w:rPrChange w:id="736" w:author="Nicolás Riveras Muñoz" w:date="2022-09-14T10:15:00Z">
              <w:rPr>
                <w:highlight w:val="yellow"/>
                <w:vertAlign w:val="subscript"/>
              </w:rPr>
            </w:rPrChange>
          </w:rPr>
          <w:t>h</w:t>
        </w:r>
        <w:proofErr w:type="spellEnd"/>
        <w:r w:rsidR="00280065" w:rsidRPr="007D495B">
          <w:rPr>
            <w:rPrChange w:id="737" w:author="Nicolás Riveras Muñoz" w:date="2022-09-14T10:15:00Z">
              <w:rPr>
                <w:highlight w:val="yellow"/>
              </w:rPr>
            </w:rPrChange>
          </w:rPr>
          <w:t xml:space="preserve"> as function of the water pressure</w:t>
        </w:r>
      </w:ins>
      <w:ins w:id="738" w:author="Nicolás Riveras Muñoz" w:date="2022-09-14T10:05:00Z">
        <w:r w:rsidR="00280065" w:rsidRPr="007D495B">
          <w:rPr>
            <w:rPrChange w:id="739" w:author="Nicolás Riveras Muñoz" w:date="2022-09-14T10:15:00Z">
              <w:rPr>
                <w:highlight w:val="yellow"/>
              </w:rPr>
            </w:rPrChange>
          </w:rPr>
          <w:t xml:space="preserve"> with</w:t>
        </w:r>
      </w:ins>
      <w:ins w:id="740" w:author="Nicolás Riveras Muñoz" w:date="2022-09-14T10:04:00Z">
        <w:r w:rsidR="00280065" w:rsidRPr="007D495B">
          <w:rPr>
            <w:rPrChange w:id="741" w:author="Nicolás Riveras Muñoz" w:date="2022-09-14T10:15:00Z">
              <w:rPr>
                <w:highlight w:val="yellow"/>
              </w:rPr>
            </w:rPrChange>
          </w:rPr>
          <w:t xml:space="preserve"> an adjustment </w:t>
        </w:r>
      </w:ins>
      <w:ins w:id="742" w:author="Nicolás Riveras Muñoz" w:date="2022-09-14T10:05:00Z">
        <w:r w:rsidR="00280065" w:rsidRPr="007D495B">
          <w:rPr>
            <w:rPrChange w:id="743" w:author="Nicolás Riveras Muñoz" w:date="2022-09-14T10:15:00Z">
              <w:rPr>
                <w:highlight w:val="yellow"/>
              </w:rPr>
            </w:rPrChange>
          </w:rPr>
          <w:t xml:space="preserve">of </w:t>
        </w:r>
      </w:ins>
      <w:ins w:id="744" w:author="Nicolás Riveras Muñoz" w:date="2022-09-14T10:04:00Z">
        <w:r w:rsidR="00280065" w:rsidRPr="007D495B">
          <w:rPr>
            <w:rPrChange w:id="745" w:author="Nicolás Riveras Muñoz" w:date="2022-09-14T10:15:00Z">
              <w:rPr>
                <w:highlight w:val="yellow"/>
              </w:rPr>
            </w:rPrChange>
          </w:rPr>
          <w:t>two straight lines</w:t>
        </w:r>
      </w:ins>
      <w:ins w:id="746" w:author="Nicolás Riveras Muñoz" w:date="2022-09-14T10:05:00Z">
        <w:r w:rsidR="00280065" w:rsidRPr="007D495B">
          <w:rPr>
            <w:rPrChange w:id="747" w:author="Nicolás Riveras Muñoz" w:date="2022-09-14T10:15:00Z">
              <w:rPr>
                <w:highlight w:val="yellow"/>
              </w:rPr>
            </w:rPrChange>
          </w:rPr>
          <w:t>:</w:t>
        </w:r>
      </w:ins>
      <w:ins w:id="748" w:author="Nicolás Riveras Muñoz" w:date="2022-09-14T10:04:00Z">
        <w:r w:rsidR="00280065" w:rsidRPr="007D495B">
          <w:rPr>
            <w:rPrChange w:id="749" w:author="Nicolás Riveras Muñoz" w:date="2022-09-14T10:15:00Z">
              <w:rPr>
                <w:highlight w:val="yellow"/>
              </w:rPr>
            </w:rPrChange>
          </w:rPr>
          <w:t xml:space="preserve"> a first one describing the behavior </w:t>
        </w:r>
      </w:ins>
      <w:ins w:id="750" w:author="Nicolás Riveras Muñoz" w:date="2022-09-14T10:06:00Z">
        <w:r w:rsidR="00280065" w:rsidRPr="007D495B">
          <w:rPr>
            <w:rPrChange w:id="751" w:author="Nicolás Riveras Muñoz" w:date="2022-09-14T10:15:00Z">
              <w:rPr>
                <w:highlight w:val="yellow"/>
              </w:rPr>
            </w:rPrChange>
          </w:rPr>
          <w:t xml:space="preserve">of </w:t>
        </w:r>
        <w:proofErr w:type="spellStart"/>
        <w:r w:rsidR="00280065" w:rsidRPr="007D495B">
          <w:rPr>
            <w:rPrChange w:id="752" w:author="Nicolás Riveras Muñoz" w:date="2022-09-14T10:15:00Z">
              <w:rPr>
                <w:highlight w:val="yellow"/>
              </w:rPr>
            </w:rPrChange>
          </w:rPr>
          <w:t>K</w:t>
        </w:r>
        <w:r w:rsidR="00280065" w:rsidRPr="007D495B">
          <w:rPr>
            <w:vertAlign w:val="subscript"/>
            <w:rPrChange w:id="753" w:author="Nicolás Riveras Muñoz" w:date="2022-09-14T10:15:00Z">
              <w:rPr>
                <w:highlight w:val="yellow"/>
                <w:vertAlign w:val="subscript"/>
              </w:rPr>
            </w:rPrChange>
          </w:rPr>
          <w:t>h</w:t>
        </w:r>
        <w:proofErr w:type="spellEnd"/>
        <w:r w:rsidR="00280065" w:rsidRPr="007D495B">
          <w:rPr>
            <w:rPrChange w:id="754" w:author="Nicolás Riveras Muñoz" w:date="2022-09-14T10:15:00Z">
              <w:rPr>
                <w:highlight w:val="yellow"/>
              </w:rPr>
            </w:rPrChange>
          </w:rPr>
          <w:t xml:space="preserve"> </w:t>
        </w:r>
      </w:ins>
      <w:ins w:id="755" w:author="Nicolás Riveras Muñoz" w:date="2022-09-14T10:04:00Z">
        <w:r w:rsidR="00280065" w:rsidRPr="007D495B">
          <w:rPr>
            <w:rPrChange w:id="756" w:author="Nicolás Riveras Muñoz" w:date="2022-09-14T10:15:00Z">
              <w:rPr>
                <w:highlight w:val="yellow"/>
              </w:rPr>
            </w:rPrChange>
          </w:rPr>
          <w:t xml:space="preserve">close to the minimum size of mesopores and a second line describing the behavior close to saturation, associated to macropores, the latter being more pronounced in clay soils. In the present study, given the textural class of the soil and the low water supply pressures, the behavior within the first section of rectilinear </w:t>
        </w:r>
        <w:r w:rsidR="00280065" w:rsidRPr="007D495B">
          <w:t xml:space="preserve">character was considered </w:t>
        </w:r>
        <w:r w:rsidR="00280065" w:rsidRPr="007D495B">
          <w:rPr>
            <w:rPrChange w:id="757" w:author="Nicolás Riveras Muñoz" w:date="2022-09-14T10:15:00Z">
              <w:rPr>
                <w:highlight w:val="yellow"/>
              </w:rPr>
            </w:rPrChange>
          </w:rPr>
          <w:t xml:space="preserve">(Figure 6), which allows </w:t>
        </w:r>
        <w:r w:rsidR="00280065" w:rsidRPr="007D495B">
          <w:t xml:space="preserve">extrapolating </w:t>
        </w:r>
        <w:r w:rsidR="00280065" w:rsidRPr="007D495B">
          <w:rPr>
            <w:rPrChange w:id="758" w:author="Nicolás Riveras Muñoz" w:date="2022-09-14T10:15:00Z">
              <w:rPr>
                <w:highlight w:val="yellow"/>
              </w:rPr>
            </w:rPrChange>
          </w:rPr>
          <w:t>the saturated hydraulic conductivity (K</w:t>
        </w:r>
        <w:r w:rsidR="00280065" w:rsidRPr="007D495B">
          <w:rPr>
            <w:vertAlign w:val="subscript"/>
            <w:rPrChange w:id="759" w:author="Nicolás Riveras Muñoz" w:date="2022-09-14T10:15:00Z">
              <w:rPr>
                <w:highlight w:val="yellow"/>
                <w:vertAlign w:val="subscript"/>
              </w:rPr>
            </w:rPrChange>
          </w:rPr>
          <w:t>sat</w:t>
        </w:r>
        <w:r w:rsidR="00280065" w:rsidRPr="007D495B">
          <w:rPr>
            <w:rPrChange w:id="760" w:author="Nicolás Riveras Muñoz" w:date="2022-09-14T10:15:00Z">
              <w:rPr>
                <w:highlight w:val="yellow"/>
              </w:rPr>
            </w:rPrChange>
          </w:rPr>
          <w:t>) to the value of zero pressure by linear adjustment (Table 2).</w:t>
        </w:r>
      </w:ins>
      <w:moveToRangeStart w:id="761" w:author="Nicolás Riveras Muñoz" w:date="2022-09-13T19:50:00Z" w:name="move113991041"/>
      <w:moveTo w:id="762" w:author="Nicolás Riveras Muñoz" w:date="2022-09-13T19:50:00Z">
        <w:del w:id="763" w:author="Nicolás Riveras Muñoz" w:date="2022-09-14T10:10:00Z">
          <w:r w:rsidR="005E59DE" w:rsidRPr="007D495B" w:rsidDel="00D54D62">
            <w:rPr>
              <w:bCs/>
              <w:szCs w:val="20"/>
              <w:rPrChange w:id="764" w:author="Nicolás Riveras Muñoz" w:date="2022-09-14T10:15:00Z">
                <w:rPr>
                  <w:highlight w:val="yellow"/>
                </w:rPr>
              </w:rPrChange>
            </w:rPr>
            <w:delText>The average results obtained in the field, showed that the K</w:delText>
          </w:r>
          <w:r w:rsidR="005E59DE" w:rsidRPr="007D495B" w:rsidDel="00D54D62">
            <w:rPr>
              <w:bCs/>
              <w:szCs w:val="20"/>
              <w:vertAlign w:val="subscript"/>
              <w:rPrChange w:id="765" w:author="Nicolás Riveras Muñoz" w:date="2022-09-14T10:15:00Z">
                <w:rPr>
                  <w:highlight w:val="yellow"/>
                  <w:vertAlign w:val="subscript"/>
                </w:rPr>
              </w:rPrChange>
            </w:rPr>
            <w:delText>h</w:delText>
          </w:r>
          <w:r w:rsidR="005E59DE" w:rsidRPr="007D495B" w:rsidDel="00D54D62">
            <w:rPr>
              <w:bCs/>
              <w:szCs w:val="20"/>
              <w:rPrChange w:id="766" w:author="Nicolás Riveras Muñoz" w:date="2022-09-14T10:15:00Z">
                <w:rPr>
                  <w:highlight w:val="yellow"/>
                </w:rPr>
              </w:rPrChange>
            </w:rPr>
            <w:delText xml:space="preserve"> was greater in the subsoil than in the topsoil, </w:delText>
          </w:r>
        </w:del>
        <w:del w:id="767" w:author="Nicolás Riveras Muñoz" w:date="2022-09-14T10:03:00Z">
          <w:r w:rsidR="005E59DE" w:rsidRPr="007D495B" w:rsidDel="00061570">
            <w:rPr>
              <w:bCs/>
              <w:szCs w:val="20"/>
              <w:rPrChange w:id="768" w:author="Nicolás Riveras Muñoz" w:date="2022-09-14T10:15:00Z">
                <w:rPr>
                  <w:highlight w:val="yellow"/>
                </w:rPr>
              </w:rPrChange>
            </w:rPr>
            <w:delText xml:space="preserve">since in depth there is an increased content of sand </w:delText>
          </w:r>
        </w:del>
        <w:del w:id="769" w:author="Nicolás Riveras Muñoz" w:date="2022-09-14T10:10:00Z">
          <w:r w:rsidR="005E59DE" w:rsidRPr="007D495B" w:rsidDel="00D54D62">
            <w:rPr>
              <w:bCs/>
              <w:szCs w:val="20"/>
              <w:rPrChange w:id="770" w:author="Nicolás Riveras Muñoz" w:date="2022-09-14T10:15:00Z">
                <w:rPr>
                  <w:highlight w:val="yellow"/>
                </w:rPr>
              </w:rPrChange>
            </w:rPr>
            <w:delText>(Table 1). In addition, at the time of taking the measurements, the formation of a laminar layer of fine particles that sealed the soil against the entry of water was observed on the surface</w:delText>
          </w:r>
        </w:del>
      </w:moveTo>
      <w:moveToRangeEnd w:id="761"/>
    </w:p>
    <w:p w14:paraId="2A5CF4FF" w14:textId="77777777" w:rsidR="00F161ED" w:rsidRDefault="00F161ED" w:rsidP="00F161ED">
      <w:pPr>
        <w:pStyle w:val="MDPI51figurecaption"/>
        <w:rPr>
          <w:moveTo w:id="771" w:author="Nicolás Riveras Muñoz" w:date="2022-09-13T15:51:00Z"/>
          <w:b/>
        </w:rPr>
      </w:pPr>
      <w:moveToRangeStart w:id="772" w:author="Nicolás Riveras Muñoz" w:date="2022-09-13T15:51:00Z" w:name="move113976700"/>
      <w:moveTo w:id="773" w:author="Nicolás Riveras Muñoz" w:date="2022-09-13T15:51:00Z">
        <w:r>
          <w:rPr>
            <w:noProof/>
          </w:rPr>
          <w:drawing>
            <wp:inline distT="0" distB="0" distL="0" distR="0" wp14:anchorId="7FDB019C" wp14:editId="38B01B1F">
              <wp:extent cx="4752000" cy="237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752000" cy="2376000"/>
                      </a:xfrm>
                      <a:prstGeom prst="rect">
                        <a:avLst/>
                      </a:prstGeom>
                      <a:noFill/>
                      <a:ln>
                        <a:noFill/>
                      </a:ln>
                    </pic:spPr>
                  </pic:pic>
                </a:graphicData>
              </a:graphic>
            </wp:inline>
          </w:drawing>
        </w:r>
      </w:moveTo>
    </w:p>
    <w:p w14:paraId="4B2FB261" w14:textId="48E772A9" w:rsidR="00F161ED" w:rsidRDefault="00F161ED" w:rsidP="00F161ED">
      <w:pPr>
        <w:pStyle w:val="MDPI51figurecaption"/>
        <w:rPr>
          <w:ins w:id="774" w:author="Nicolás Riveras Muñoz" w:date="2022-09-14T10:10:00Z"/>
          <w:bCs/>
        </w:rPr>
      </w:pPr>
      <w:moveTo w:id="775" w:author="Nicolás Riveras Muñoz" w:date="2022-09-13T15:51:00Z">
        <w:r w:rsidRPr="00BB6444">
          <w:rPr>
            <w:b/>
          </w:rPr>
          <w:t>Figure 6.</w:t>
        </w:r>
        <w:r w:rsidRPr="00BB6444">
          <w:rPr>
            <w:bCs/>
          </w:rPr>
          <w:t xml:space="preserve"> Unsaturated hydraulic conductivity (</w:t>
        </w:r>
        <w:proofErr w:type="spellStart"/>
        <w:r w:rsidRPr="00BB6444">
          <w:rPr>
            <w:bCs/>
          </w:rPr>
          <w:t>K</w:t>
        </w:r>
        <w:r w:rsidRPr="00181751">
          <w:rPr>
            <w:bCs/>
            <w:vertAlign w:val="subscript"/>
          </w:rPr>
          <w:t>h</w:t>
        </w:r>
        <w:proofErr w:type="spellEnd"/>
        <w:r w:rsidRPr="00BB6444">
          <w:rPr>
            <w:bCs/>
          </w:rPr>
          <w:t>) measured in the soil at pressures of 1</w:t>
        </w:r>
        <w:r>
          <w:rPr>
            <w:bCs/>
          </w:rPr>
          <w:t>00</w:t>
        </w:r>
        <w:r w:rsidRPr="00BB6444">
          <w:rPr>
            <w:bCs/>
          </w:rPr>
          <w:t>, 2</w:t>
        </w:r>
        <w:r>
          <w:rPr>
            <w:bCs/>
          </w:rPr>
          <w:t>00</w:t>
        </w:r>
        <w:r w:rsidRPr="00BB6444">
          <w:rPr>
            <w:bCs/>
          </w:rPr>
          <w:t>, 4</w:t>
        </w:r>
        <w:r>
          <w:rPr>
            <w:bCs/>
          </w:rPr>
          <w:t>00</w:t>
        </w:r>
        <w:r w:rsidRPr="00BB6444">
          <w:rPr>
            <w:bCs/>
          </w:rPr>
          <w:t xml:space="preserve"> and 6</w:t>
        </w:r>
        <w:r>
          <w:rPr>
            <w:bCs/>
          </w:rPr>
          <w:t>00</w:t>
        </w:r>
        <w:r w:rsidRPr="00BB6444">
          <w:rPr>
            <w:bCs/>
          </w:rPr>
          <w:t xml:space="preserve"> Pa. Figure (A) corresponds to the High PR area and (B) to the Low PR zone. The legend applies to both figures. Note the scale change of the Y axis.</w:t>
        </w:r>
      </w:moveTo>
    </w:p>
    <w:p w14:paraId="72269E6D" w14:textId="213CAA33" w:rsidR="00D54D62" w:rsidRDefault="00D54D62">
      <w:pPr>
        <w:pStyle w:val="MDPI51figurecaption"/>
        <w:ind w:firstLine="452"/>
        <w:rPr>
          <w:ins w:id="776" w:author="Nicolás Riveras Muñoz" w:date="2022-09-13T19:52:00Z"/>
          <w:bCs/>
        </w:rPr>
        <w:pPrChange w:id="777" w:author="Nicolás Riveras Muñoz" w:date="2022-09-14T12:38:00Z">
          <w:pPr>
            <w:pStyle w:val="MDPI51figurecaption"/>
          </w:pPr>
        </w:pPrChange>
      </w:pPr>
      <w:ins w:id="778" w:author="Nicolás Riveras Muñoz" w:date="2022-09-14T10:10:00Z">
        <w:r w:rsidRPr="00324A9D">
          <w:rPr>
            <w:bCs/>
            <w:sz w:val="20"/>
          </w:rPr>
          <w:lastRenderedPageBreak/>
          <w:t xml:space="preserve">The average </w:t>
        </w:r>
      </w:ins>
      <w:proofErr w:type="spellStart"/>
      <w:ins w:id="779" w:author="Nicolás Riveras Muñoz" w:date="2022-09-14T10:12:00Z">
        <w:r w:rsidR="0084207A" w:rsidRPr="00324A9D">
          <w:rPr>
            <w:bCs/>
            <w:sz w:val="20"/>
          </w:rPr>
          <w:t>K</w:t>
        </w:r>
        <w:r w:rsidR="0084207A" w:rsidRPr="00324A9D">
          <w:rPr>
            <w:bCs/>
            <w:sz w:val="20"/>
            <w:vertAlign w:val="subscript"/>
          </w:rPr>
          <w:t>h</w:t>
        </w:r>
        <w:proofErr w:type="spellEnd"/>
        <w:r w:rsidR="0084207A" w:rsidRPr="00324A9D">
          <w:rPr>
            <w:bCs/>
            <w:sz w:val="20"/>
          </w:rPr>
          <w:t xml:space="preserve"> </w:t>
        </w:r>
      </w:ins>
      <w:ins w:id="780" w:author="Nicolás Riveras Muñoz" w:date="2022-09-14T10:10:00Z">
        <w:r w:rsidRPr="00324A9D">
          <w:rPr>
            <w:bCs/>
            <w:sz w:val="20"/>
          </w:rPr>
          <w:t xml:space="preserve">obtained in the field, showed that </w:t>
        </w:r>
      </w:ins>
      <w:ins w:id="781" w:author="Nicolás Riveras Muñoz" w:date="2022-09-14T10:12:00Z">
        <w:r w:rsidR="0084207A">
          <w:rPr>
            <w:bCs/>
            <w:sz w:val="20"/>
          </w:rPr>
          <w:t>it</w:t>
        </w:r>
      </w:ins>
      <w:ins w:id="782" w:author="Nicolás Riveras Muñoz" w:date="2022-09-14T10:10:00Z">
        <w:r w:rsidRPr="00324A9D">
          <w:rPr>
            <w:bCs/>
            <w:sz w:val="20"/>
          </w:rPr>
          <w:t xml:space="preserve"> was greater in the subsoil than in the topsoil, </w:t>
        </w:r>
        <w:r w:rsidRPr="00D54D62">
          <w:rPr>
            <w:bCs/>
            <w:sz w:val="20"/>
          </w:rPr>
          <w:t xml:space="preserve">as there is a higher sand content at depth </w:t>
        </w:r>
        <w:r w:rsidRPr="00324A9D">
          <w:rPr>
            <w:bCs/>
            <w:sz w:val="20"/>
          </w:rPr>
          <w:t>(Table 1). In addition, at the time of taking the measurements, the formation of a laminar layer of fine particles that sealed the soil against the entry of water was observed on the surface</w:t>
        </w:r>
        <w:r w:rsidRPr="00D54D62">
          <w:rPr>
            <w:bCs/>
            <w:sz w:val="20"/>
          </w:rPr>
          <w:t>.</w:t>
        </w:r>
      </w:ins>
    </w:p>
    <w:p w14:paraId="533CCE20" w14:textId="050B1D68" w:rsidR="00893CD2" w:rsidDel="00893CD2" w:rsidRDefault="00893CD2" w:rsidP="00CD2194">
      <w:pPr>
        <w:pStyle w:val="MDPI41tablecaption"/>
        <w:rPr>
          <w:del w:id="783" w:author="Nicolás Riveras Muñoz" w:date="2022-09-13T19:52:00Z"/>
        </w:rPr>
      </w:pPr>
    </w:p>
    <w:p w14:paraId="1F292FF7" w14:textId="2B5BEBED" w:rsidR="00CD2194" w:rsidRPr="00B91650" w:rsidRDefault="00CD2194" w:rsidP="00CD2194">
      <w:pPr>
        <w:pStyle w:val="MDPI41tablecaption"/>
        <w:rPr>
          <w:moveTo w:id="784" w:author="Nicolás Riveras Muñoz" w:date="2022-09-13T15:56:00Z"/>
          <w:b/>
        </w:rPr>
      </w:pPr>
      <w:moveToRangeStart w:id="785" w:author="Nicolás Riveras Muñoz" w:date="2022-09-13T15:56:00Z" w:name="move113977012"/>
      <w:moveToRangeEnd w:id="772"/>
      <w:moveTo w:id="786" w:author="Nicolás Riveras Muñoz" w:date="2022-09-13T15:56:00Z">
        <w:r w:rsidRPr="00A92BD0">
          <w:rPr>
            <w:b/>
          </w:rPr>
          <w:t>Table 2.</w:t>
        </w:r>
        <w:r w:rsidRPr="00B91650">
          <w:rPr>
            <w:b/>
          </w:rPr>
          <w:t xml:space="preserve"> </w:t>
        </w:r>
        <w:del w:id="787" w:author="Nicolás Riveras Muñoz" w:date="2022-09-13T23:13:00Z">
          <w:r w:rsidRPr="00B91650" w:rsidDel="009F42FA">
            <w:rPr>
              <w:bCs/>
            </w:rPr>
            <w:delText>Equations</w:delText>
          </w:r>
        </w:del>
      </w:moveTo>
      <w:ins w:id="788" w:author="Nicolás Riveras Muñoz" w:date="2022-09-13T23:13:00Z">
        <w:r w:rsidR="009F42FA">
          <w:rPr>
            <w:bCs/>
          </w:rPr>
          <w:t xml:space="preserve">Linear </w:t>
        </w:r>
      </w:ins>
      <w:ins w:id="789" w:author="Nicolás Riveras Muñoz" w:date="2022-09-13T23:15:00Z">
        <w:r w:rsidR="00E54C92">
          <w:rPr>
            <w:bCs/>
          </w:rPr>
          <w:t>model</w:t>
        </w:r>
      </w:ins>
      <w:ins w:id="790" w:author="Nicolás Riveras Muñoz" w:date="2022-09-13T23:13:00Z">
        <w:r w:rsidR="009F42FA">
          <w:rPr>
            <w:bCs/>
          </w:rPr>
          <w:t xml:space="preserve"> and its coefficients </w:t>
        </w:r>
      </w:ins>
      <w:moveTo w:id="791" w:author="Nicolás Riveras Muñoz" w:date="2022-09-13T15:56:00Z">
        <w:del w:id="792" w:author="Nicolás Riveras Muñoz" w:date="2022-09-13T23:13:00Z">
          <w:r w:rsidRPr="00B91650" w:rsidDel="009F42FA">
            <w:rPr>
              <w:bCs/>
            </w:rPr>
            <w:delText xml:space="preserve"> of</w:delText>
          </w:r>
        </w:del>
      </w:moveTo>
      <w:ins w:id="793" w:author="Nicolás Riveras Muñoz" w:date="2022-09-13T23:14:00Z">
        <w:r w:rsidR="009F42FA">
          <w:rPr>
            <w:bCs/>
          </w:rPr>
          <w:t>for</w:t>
        </w:r>
      </w:ins>
      <w:moveTo w:id="794" w:author="Nicolás Riveras Muñoz" w:date="2022-09-13T15:56:00Z">
        <w:r w:rsidRPr="00B91650">
          <w:rPr>
            <w:bCs/>
          </w:rPr>
          <w:t xml:space="preserve"> unsaturated hydraulic conductivity (</w:t>
        </w:r>
        <w:proofErr w:type="spellStart"/>
        <w:r w:rsidRPr="00B91650">
          <w:rPr>
            <w:bCs/>
          </w:rPr>
          <w:t>K</w:t>
        </w:r>
        <w:r w:rsidRPr="00B91650">
          <w:rPr>
            <w:bCs/>
            <w:vertAlign w:val="subscript"/>
          </w:rPr>
          <w:t>h</w:t>
        </w:r>
        <w:proofErr w:type="spellEnd"/>
        <w:r w:rsidRPr="00B91650">
          <w:rPr>
            <w:bCs/>
          </w:rPr>
          <w:t xml:space="preserve">) as a function of the supply pressure (Pa) for </w:t>
        </w:r>
        <w:del w:id="795" w:author="Nicolás Riveras Muñoz" w:date="2022-09-13T23:15:00Z">
          <w:r w:rsidRPr="00B91650" w:rsidDel="00E54C92">
            <w:rPr>
              <w:bCs/>
            </w:rPr>
            <w:delText xml:space="preserve">a linear model from </w:delText>
          </w:r>
        </w:del>
        <w:r w:rsidRPr="00B91650">
          <w:rPr>
            <w:bCs/>
          </w:rPr>
          <w:t xml:space="preserve">the averages of the replicates. Different letters </w:t>
        </w:r>
        <w:del w:id="796" w:author="Nicolás Riveras Muñoz" w:date="2022-09-13T23:15:00Z">
          <w:r w:rsidRPr="00B91650" w:rsidDel="00E54C92">
            <w:rPr>
              <w:bCs/>
            </w:rPr>
            <w:delText>denote</w:delText>
          </w:r>
        </w:del>
      </w:moveTo>
      <w:ins w:id="797" w:author="Nicolás Riveras Muñoz" w:date="2022-09-13T23:15:00Z">
        <w:r w:rsidR="00E54C92">
          <w:rPr>
            <w:bCs/>
          </w:rPr>
          <w:t>indicate</w:t>
        </w:r>
      </w:ins>
      <w:moveTo w:id="798" w:author="Nicolás Riveras Muñoz" w:date="2022-09-13T15:56:00Z">
        <w:r w:rsidRPr="00B91650">
          <w:rPr>
            <w:bCs/>
          </w:rPr>
          <w:t xml:space="preserve"> statistically significant differences (</w:t>
        </w:r>
        <w:r w:rsidRPr="00B91650">
          <w:rPr>
            <w:bCs/>
            <w:i/>
            <w:iCs/>
          </w:rPr>
          <w:t>p</w:t>
        </w:r>
        <w:r w:rsidRPr="00B91650">
          <w:rPr>
            <w:bCs/>
          </w:rPr>
          <w:t xml:space="preserve"> &lt;0.05) according to t-test.</w:t>
        </w:r>
      </w:moveTo>
    </w:p>
    <w:tbl>
      <w:tblPr>
        <w:tblW w:w="7872" w:type="dxa"/>
        <w:tblInd w:w="2618" w:type="dxa"/>
        <w:tblLook w:val="00A0" w:firstRow="1" w:lastRow="0" w:firstColumn="1" w:lastColumn="0" w:noHBand="0" w:noVBand="0"/>
      </w:tblPr>
      <w:tblGrid>
        <w:gridCol w:w="683"/>
        <w:gridCol w:w="744"/>
        <w:gridCol w:w="972"/>
        <w:gridCol w:w="1079"/>
        <w:gridCol w:w="2126"/>
        <w:gridCol w:w="978"/>
        <w:gridCol w:w="1290"/>
      </w:tblGrid>
      <w:tr w:rsidR="00CD2194" w:rsidRPr="00A92BD0" w14:paraId="17EE50E4" w14:textId="77777777" w:rsidTr="00385F5E">
        <w:tc>
          <w:tcPr>
            <w:tcW w:w="0" w:type="auto"/>
            <w:tcBorders>
              <w:top w:val="single" w:sz="4" w:space="0" w:color="auto"/>
            </w:tcBorders>
          </w:tcPr>
          <w:p w14:paraId="0A21E2B6" w14:textId="77777777" w:rsidR="00CD2194" w:rsidRPr="00A92BD0" w:rsidRDefault="00CD2194" w:rsidP="00385F5E">
            <w:pPr>
              <w:spacing w:line="240" w:lineRule="auto"/>
              <w:jc w:val="center"/>
              <w:rPr>
                <w:moveTo w:id="799" w:author="Nicolás Riveras Muñoz" w:date="2022-09-13T15:56:00Z"/>
                <w:b/>
                <w:bCs/>
                <w:kern w:val="24"/>
                <w:szCs w:val="22"/>
                <w:lang w:val="es-ES_tradnl"/>
              </w:rPr>
            </w:pPr>
            <w:moveTo w:id="800" w:author="Nicolás Riveras Muñoz" w:date="2022-09-13T15:56:00Z">
              <w:r w:rsidRPr="00A92BD0">
                <w:rPr>
                  <w:b/>
                  <w:bCs/>
                  <w:kern w:val="24"/>
                  <w:szCs w:val="22"/>
                  <w:lang w:val="es-ES_tradnl"/>
                </w:rPr>
                <w:t>Zone</w:t>
              </w:r>
            </w:moveTo>
          </w:p>
        </w:tc>
        <w:tc>
          <w:tcPr>
            <w:tcW w:w="0" w:type="auto"/>
            <w:tcBorders>
              <w:top w:val="single" w:sz="4" w:space="0" w:color="auto"/>
            </w:tcBorders>
          </w:tcPr>
          <w:p w14:paraId="51031AA3" w14:textId="77777777" w:rsidR="00CD2194" w:rsidRPr="00A92BD0" w:rsidRDefault="00CD2194" w:rsidP="00385F5E">
            <w:pPr>
              <w:spacing w:line="240" w:lineRule="auto"/>
              <w:jc w:val="center"/>
              <w:rPr>
                <w:moveTo w:id="801" w:author="Nicolás Riveras Muñoz" w:date="2022-09-13T15:56:00Z"/>
                <w:b/>
                <w:bCs/>
                <w:kern w:val="24"/>
                <w:szCs w:val="22"/>
                <w:lang w:val="es-ES_tradnl"/>
              </w:rPr>
            </w:pPr>
            <w:moveTo w:id="802" w:author="Nicolás Riveras Muñoz" w:date="2022-09-13T15:56:00Z">
              <w:r w:rsidRPr="00A92BD0">
                <w:rPr>
                  <w:b/>
                  <w:bCs/>
                  <w:kern w:val="24"/>
                  <w:szCs w:val="22"/>
                  <w:lang w:val="es-ES_tradnl"/>
                </w:rPr>
                <w:t>Treat.</w:t>
              </w:r>
            </w:moveTo>
          </w:p>
        </w:tc>
        <w:tc>
          <w:tcPr>
            <w:tcW w:w="0" w:type="auto"/>
            <w:tcBorders>
              <w:top w:val="single" w:sz="4" w:space="0" w:color="auto"/>
            </w:tcBorders>
          </w:tcPr>
          <w:p w14:paraId="7F21B3BB" w14:textId="77777777" w:rsidR="00CD2194" w:rsidRPr="00A92BD0" w:rsidRDefault="00CD2194" w:rsidP="00385F5E">
            <w:pPr>
              <w:spacing w:line="240" w:lineRule="auto"/>
              <w:jc w:val="center"/>
              <w:rPr>
                <w:moveTo w:id="803" w:author="Nicolás Riveras Muñoz" w:date="2022-09-13T15:56:00Z"/>
                <w:b/>
                <w:bCs/>
                <w:kern w:val="24"/>
                <w:szCs w:val="22"/>
                <w:lang w:val="es-ES_tradnl"/>
              </w:rPr>
            </w:pPr>
            <w:moveTo w:id="804" w:author="Nicolás Riveras Muñoz" w:date="2022-09-13T15:56:00Z">
              <w:r w:rsidRPr="00A92BD0">
                <w:rPr>
                  <w:b/>
                  <w:bCs/>
                  <w:kern w:val="24"/>
                  <w:szCs w:val="22"/>
                  <w:lang w:val="es-ES_tradnl"/>
                </w:rPr>
                <w:t>Position</w:t>
              </w:r>
            </w:moveTo>
          </w:p>
        </w:tc>
        <w:tc>
          <w:tcPr>
            <w:tcW w:w="1079" w:type="dxa"/>
            <w:tcBorders>
              <w:top w:val="single" w:sz="4" w:space="0" w:color="auto"/>
            </w:tcBorders>
          </w:tcPr>
          <w:p w14:paraId="4AF908F1" w14:textId="77777777" w:rsidR="00CD2194" w:rsidRPr="00A92BD0" w:rsidRDefault="00CD2194" w:rsidP="00385F5E">
            <w:pPr>
              <w:spacing w:line="240" w:lineRule="auto"/>
              <w:jc w:val="center"/>
              <w:rPr>
                <w:moveTo w:id="805" w:author="Nicolás Riveras Muñoz" w:date="2022-09-13T15:56:00Z"/>
                <w:b/>
                <w:bCs/>
                <w:kern w:val="24"/>
                <w:szCs w:val="22"/>
                <w:lang w:val="es-ES_tradnl"/>
              </w:rPr>
            </w:pPr>
            <w:moveTo w:id="806" w:author="Nicolás Riveras Muñoz" w:date="2022-09-13T15:56:00Z">
              <w:r w:rsidRPr="00A92BD0">
                <w:rPr>
                  <w:b/>
                  <w:bCs/>
                  <w:kern w:val="24"/>
                  <w:szCs w:val="22"/>
                  <w:lang w:val="es-ES_tradnl"/>
                </w:rPr>
                <w:t>Depth.</w:t>
              </w:r>
            </w:moveTo>
          </w:p>
        </w:tc>
        <w:tc>
          <w:tcPr>
            <w:tcW w:w="2126" w:type="dxa"/>
            <w:tcBorders>
              <w:top w:val="single" w:sz="4" w:space="0" w:color="auto"/>
            </w:tcBorders>
          </w:tcPr>
          <w:p w14:paraId="4ED8D0B4" w14:textId="77777777" w:rsidR="00CD2194" w:rsidRPr="00A92BD0" w:rsidRDefault="00CD2194" w:rsidP="00385F5E">
            <w:pPr>
              <w:spacing w:line="240" w:lineRule="auto"/>
              <w:jc w:val="center"/>
              <w:rPr>
                <w:moveTo w:id="807" w:author="Nicolás Riveras Muñoz" w:date="2022-09-13T15:56:00Z"/>
                <w:b/>
                <w:bCs/>
                <w:kern w:val="24"/>
                <w:szCs w:val="22"/>
                <w:lang w:val="es-ES_tradnl"/>
              </w:rPr>
            </w:pPr>
            <w:moveTo w:id="808" w:author="Nicolás Riveras Muñoz" w:date="2022-09-13T15:56:00Z">
              <w:r w:rsidRPr="00A92BD0">
                <w:rPr>
                  <w:b/>
                  <w:bCs/>
                  <w:kern w:val="24"/>
                  <w:szCs w:val="22"/>
                  <w:lang w:val="es-ES_tradnl"/>
                </w:rPr>
                <w:t>K</w:t>
              </w:r>
              <w:r w:rsidRPr="00B91650">
                <w:rPr>
                  <w:b/>
                  <w:bCs/>
                  <w:kern w:val="24"/>
                  <w:szCs w:val="22"/>
                  <w:vertAlign w:val="subscript"/>
                  <w:lang w:val="es-ES_tradnl"/>
                </w:rPr>
                <w:t>h</w:t>
              </w:r>
            </w:moveTo>
          </w:p>
        </w:tc>
        <w:tc>
          <w:tcPr>
            <w:tcW w:w="978" w:type="dxa"/>
            <w:tcBorders>
              <w:top w:val="single" w:sz="4" w:space="0" w:color="auto"/>
            </w:tcBorders>
          </w:tcPr>
          <w:p w14:paraId="6ECB6A58" w14:textId="77777777" w:rsidR="00CD2194" w:rsidRPr="00A92BD0" w:rsidRDefault="00CD2194" w:rsidP="00385F5E">
            <w:pPr>
              <w:spacing w:line="240" w:lineRule="auto"/>
              <w:jc w:val="center"/>
              <w:rPr>
                <w:moveTo w:id="809" w:author="Nicolás Riveras Muñoz" w:date="2022-09-13T15:56:00Z"/>
                <w:b/>
                <w:bCs/>
                <w:kern w:val="24"/>
                <w:szCs w:val="22"/>
                <w:lang w:val="es-ES_tradnl"/>
              </w:rPr>
            </w:pPr>
            <w:moveTo w:id="810" w:author="Nicolás Riveras Muñoz" w:date="2022-09-13T15:56:00Z">
              <w:r w:rsidRPr="00A92BD0">
                <w:rPr>
                  <w:b/>
                  <w:bCs/>
                  <w:kern w:val="24"/>
                  <w:szCs w:val="22"/>
                  <w:lang w:val="es-ES_tradnl"/>
                </w:rPr>
                <w:t>P- Value</w:t>
              </w:r>
            </w:moveTo>
          </w:p>
        </w:tc>
        <w:tc>
          <w:tcPr>
            <w:tcW w:w="1290" w:type="dxa"/>
            <w:tcBorders>
              <w:top w:val="single" w:sz="4" w:space="0" w:color="auto"/>
            </w:tcBorders>
          </w:tcPr>
          <w:p w14:paraId="0CBBB3D3" w14:textId="77777777" w:rsidR="00CD2194" w:rsidRPr="00A92BD0" w:rsidRDefault="00CD2194" w:rsidP="00385F5E">
            <w:pPr>
              <w:spacing w:line="240" w:lineRule="auto"/>
              <w:jc w:val="center"/>
              <w:rPr>
                <w:moveTo w:id="811" w:author="Nicolás Riveras Muñoz" w:date="2022-09-13T15:56:00Z"/>
                <w:b/>
                <w:bCs/>
                <w:kern w:val="24"/>
                <w:szCs w:val="22"/>
                <w:lang w:val="es-ES_tradnl"/>
              </w:rPr>
            </w:pPr>
            <w:moveTo w:id="812" w:author="Nicolás Riveras Muñoz" w:date="2022-09-13T15:56:00Z">
              <w:r w:rsidRPr="00A92BD0">
                <w:rPr>
                  <w:b/>
                  <w:bCs/>
                  <w:i/>
                  <w:kern w:val="24"/>
                  <w:szCs w:val="22"/>
                  <w:lang w:val="es-ES_tradnl"/>
                </w:rPr>
                <w:t>t</w:t>
              </w:r>
              <w:r w:rsidRPr="00A92BD0">
                <w:rPr>
                  <w:b/>
                  <w:bCs/>
                  <w:kern w:val="24"/>
                  <w:szCs w:val="22"/>
                  <w:lang w:val="es-ES_tradnl"/>
                </w:rPr>
                <w:t>-test</w:t>
              </w:r>
            </w:moveTo>
          </w:p>
        </w:tc>
      </w:tr>
      <w:tr w:rsidR="00CD2194" w:rsidRPr="00A92BD0" w14:paraId="1D2564B7" w14:textId="77777777" w:rsidTr="00385F5E">
        <w:tc>
          <w:tcPr>
            <w:tcW w:w="0" w:type="auto"/>
            <w:tcBorders>
              <w:bottom w:val="single" w:sz="4" w:space="0" w:color="auto"/>
            </w:tcBorders>
          </w:tcPr>
          <w:p w14:paraId="2CA1E6E3" w14:textId="77777777" w:rsidR="00CD2194" w:rsidRPr="00A92BD0" w:rsidRDefault="00CD2194" w:rsidP="00385F5E">
            <w:pPr>
              <w:spacing w:line="240" w:lineRule="auto"/>
              <w:jc w:val="center"/>
              <w:rPr>
                <w:moveTo w:id="813" w:author="Nicolás Riveras Muñoz" w:date="2022-09-13T15:56:00Z"/>
                <w:b/>
                <w:bCs/>
                <w:kern w:val="24"/>
                <w:szCs w:val="22"/>
                <w:lang w:val="es-ES_tradnl"/>
              </w:rPr>
            </w:pPr>
          </w:p>
        </w:tc>
        <w:tc>
          <w:tcPr>
            <w:tcW w:w="0" w:type="auto"/>
            <w:tcBorders>
              <w:bottom w:val="single" w:sz="4" w:space="0" w:color="auto"/>
            </w:tcBorders>
          </w:tcPr>
          <w:p w14:paraId="5A2364CF" w14:textId="77777777" w:rsidR="00CD2194" w:rsidRPr="00A92BD0" w:rsidRDefault="00CD2194" w:rsidP="00385F5E">
            <w:pPr>
              <w:spacing w:line="240" w:lineRule="auto"/>
              <w:jc w:val="center"/>
              <w:rPr>
                <w:moveTo w:id="814" w:author="Nicolás Riveras Muñoz" w:date="2022-09-13T15:56:00Z"/>
                <w:b/>
                <w:bCs/>
                <w:kern w:val="24"/>
                <w:szCs w:val="22"/>
                <w:lang w:val="es-ES_tradnl"/>
              </w:rPr>
            </w:pPr>
          </w:p>
        </w:tc>
        <w:tc>
          <w:tcPr>
            <w:tcW w:w="0" w:type="auto"/>
            <w:tcBorders>
              <w:bottom w:val="single" w:sz="4" w:space="0" w:color="auto"/>
            </w:tcBorders>
          </w:tcPr>
          <w:p w14:paraId="1ADF4AF1" w14:textId="77777777" w:rsidR="00CD2194" w:rsidRPr="00A92BD0" w:rsidRDefault="00CD2194" w:rsidP="00385F5E">
            <w:pPr>
              <w:spacing w:line="240" w:lineRule="auto"/>
              <w:jc w:val="center"/>
              <w:rPr>
                <w:moveTo w:id="815" w:author="Nicolás Riveras Muñoz" w:date="2022-09-13T15:56:00Z"/>
                <w:b/>
                <w:bCs/>
                <w:kern w:val="24"/>
                <w:szCs w:val="22"/>
                <w:lang w:val="es-ES_tradnl"/>
              </w:rPr>
            </w:pPr>
          </w:p>
        </w:tc>
        <w:tc>
          <w:tcPr>
            <w:tcW w:w="1079" w:type="dxa"/>
            <w:tcBorders>
              <w:bottom w:val="single" w:sz="4" w:space="0" w:color="auto"/>
            </w:tcBorders>
          </w:tcPr>
          <w:p w14:paraId="034ACF0E" w14:textId="77777777" w:rsidR="00CD2194" w:rsidRPr="00A92BD0" w:rsidRDefault="00CD2194" w:rsidP="00385F5E">
            <w:pPr>
              <w:spacing w:line="240" w:lineRule="auto"/>
              <w:jc w:val="center"/>
              <w:rPr>
                <w:moveTo w:id="816" w:author="Nicolás Riveras Muñoz" w:date="2022-09-13T15:56:00Z"/>
                <w:b/>
                <w:bCs/>
                <w:kern w:val="24"/>
                <w:szCs w:val="22"/>
                <w:lang w:val="es-ES_tradnl"/>
              </w:rPr>
            </w:pPr>
          </w:p>
        </w:tc>
        <w:tc>
          <w:tcPr>
            <w:tcW w:w="2126" w:type="dxa"/>
            <w:tcBorders>
              <w:bottom w:val="single" w:sz="4" w:space="0" w:color="auto"/>
            </w:tcBorders>
          </w:tcPr>
          <w:p w14:paraId="67F5F4D8" w14:textId="77777777" w:rsidR="00CD2194" w:rsidRPr="00A92BD0" w:rsidRDefault="00CD2194" w:rsidP="00385F5E">
            <w:pPr>
              <w:spacing w:line="240" w:lineRule="auto"/>
              <w:jc w:val="center"/>
              <w:rPr>
                <w:moveTo w:id="817" w:author="Nicolás Riveras Muñoz" w:date="2022-09-13T15:56:00Z"/>
                <w:b/>
                <w:bCs/>
                <w:kern w:val="24"/>
                <w:szCs w:val="22"/>
                <w:lang w:val="es-ES_tradnl"/>
              </w:rPr>
            </w:pPr>
            <w:moveTo w:id="818" w:author="Nicolás Riveras Muñoz" w:date="2022-09-13T15:56:00Z">
              <w:r w:rsidRPr="00A92BD0">
                <w:rPr>
                  <w:b/>
                  <w:bCs/>
                  <w:kern w:val="24"/>
                  <w:szCs w:val="22"/>
                  <w:lang w:val="es-ES_tradnl"/>
                </w:rPr>
                <w:t>(cm min</w:t>
              </w:r>
              <w:r w:rsidRPr="00A92BD0">
                <w:rPr>
                  <w:b/>
                  <w:bCs/>
                  <w:kern w:val="24"/>
                  <w:szCs w:val="22"/>
                  <w:vertAlign w:val="superscript"/>
                  <w:lang w:val="es-ES_tradnl"/>
                </w:rPr>
                <w:t>-1</w:t>
              </w:r>
              <w:r w:rsidRPr="00A92BD0">
                <w:rPr>
                  <w:b/>
                  <w:bCs/>
                  <w:kern w:val="24"/>
                  <w:szCs w:val="22"/>
                  <w:lang w:val="es-ES_tradnl"/>
                </w:rPr>
                <w:t>)</w:t>
              </w:r>
            </w:moveTo>
          </w:p>
        </w:tc>
        <w:tc>
          <w:tcPr>
            <w:tcW w:w="978" w:type="dxa"/>
            <w:tcBorders>
              <w:bottom w:val="single" w:sz="4" w:space="0" w:color="auto"/>
            </w:tcBorders>
          </w:tcPr>
          <w:p w14:paraId="61BEFB7B" w14:textId="77777777" w:rsidR="00CD2194" w:rsidRPr="00A92BD0" w:rsidRDefault="00CD2194" w:rsidP="00385F5E">
            <w:pPr>
              <w:spacing w:line="240" w:lineRule="auto"/>
              <w:jc w:val="center"/>
              <w:rPr>
                <w:moveTo w:id="819" w:author="Nicolás Riveras Muñoz" w:date="2022-09-13T15:56:00Z"/>
                <w:b/>
                <w:bCs/>
                <w:kern w:val="24"/>
                <w:szCs w:val="22"/>
                <w:lang w:val="es-ES_tradnl"/>
              </w:rPr>
            </w:pPr>
          </w:p>
        </w:tc>
        <w:tc>
          <w:tcPr>
            <w:tcW w:w="1290" w:type="dxa"/>
            <w:tcBorders>
              <w:bottom w:val="single" w:sz="4" w:space="0" w:color="auto"/>
            </w:tcBorders>
          </w:tcPr>
          <w:p w14:paraId="76C27592" w14:textId="77777777" w:rsidR="00CD2194" w:rsidRPr="00A92BD0" w:rsidRDefault="00CD2194" w:rsidP="00385F5E">
            <w:pPr>
              <w:spacing w:line="240" w:lineRule="auto"/>
              <w:jc w:val="center"/>
              <w:rPr>
                <w:moveTo w:id="820" w:author="Nicolás Riveras Muñoz" w:date="2022-09-13T15:56:00Z"/>
                <w:b/>
                <w:bCs/>
                <w:kern w:val="24"/>
                <w:szCs w:val="22"/>
                <w:lang w:val="es-ES_tradnl"/>
              </w:rPr>
            </w:pPr>
          </w:p>
        </w:tc>
      </w:tr>
      <w:tr w:rsidR="00CD2194" w:rsidRPr="00A92BD0" w14:paraId="1AF97CBF" w14:textId="77777777" w:rsidTr="00385F5E">
        <w:trPr>
          <w:trHeight w:val="284"/>
        </w:trPr>
        <w:tc>
          <w:tcPr>
            <w:tcW w:w="0" w:type="auto"/>
            <w:tcBorders>
              <w:top w:val="single" w:sz="4" w:space="0" w:color="auto"/>
            </w:tcBorders>
            <w:vAlign w:val="center"/>
          </w:tcPr>
          <w:p w14:paraId="3E9591EE" w14:textId="77777777" w:rsidR="00CD2194" w:rsidRPr="00A92BD0" w:rsidRDefault="00CD2194" w:rsidP="00385F5E">
            <w:pPr>
              <w:spacing w:line="240" w:lineRule="auto"/>
              <w:jc w:val="center"/>
              <w:rPr>
                <w:moveTo w:id="821" w:author="Nicolás Riveras Muñoz" w:date="2022-09-13T15:56:00Z"/>
                <w:bCs/>
                <w:kern w:val="24"/>
                <w:szCs w:val="22"/>
                <w:lang w:val="es-ES_tradnl"/>
              </w:rPr>
            </w:pPr>
            <w:moveTo w:id="822" w:author="Nicolás Riveras Muñoz" w:date="2022-09-13T15:56:00Z">
              <w:r w:rsidRPr="00A92BD0">
                <w:rPr>
                  <w:bCs/>
                  <w:kern w:val="24"/>
                  <w:szCs w:val="22"/>
                  <w:lang w:val="es-ES_tradnl"/>
                </w:rPr>
                <w:t>High</w:t>
              </w:r>
            </w:moveTo>
          </w:p>
        </w:tc>
        <w:tc>
          <w:tcPr>
            <w:tcW w:w="0" w:type="auto"/>
            <w:tcBorders>
              <w:top w:val="single" w:sz="4" w:space="0" w:color="auto"/>
            </w:tcBorders>
            <w:vAlign w:val="center"/>
          </w:tcPr>
          <w:p w14:paraId="0B0C1BF3" w14:textId="77777777" w:rsidR="00CD2194" w:rsidRPr="00A92BD0" w:rsidRDefault="00CD2194" w:rsidP="00385F5E">
            <w:pPr>
              <w:spacing w:line="240" w:lineRule="auto"/>
              <w:jc w:val="center"/>
              <w:rPr>
                <w:moveTo w:id="823" w:author="Nicolás Riveras Muñoz" w:date="2022-09-13T15:56:00Z"/>
                <w:bCs/>
                <w:kern w:val="24"/>
                <w:szCs w:val="22"/>
                <w:lang w:val="es-ES_tradnl"/>
              </w:rPr>
            </w:pPr>
            <w:moveTo w:id="824" w:author="Nicolás Riveras Muñoz" w:date="2022-09-13T15:56:00Z">
              <w:r w:rsidRPr="00A92BD0">
                <w:rPr>
                  <w:bCs/>
                  <w:kern w:val="24"/>
                  <w:szCs w:val="22"/>
                  <w:lang w:val="es-ES_tradnl"/>
                </w:rPr>
                <w:t>T1</w:t>
              </w:r>
            </w:moveTo>
          </w:p>
        </w:tc>
        <w:tc>
          <w:tcPr>
            <w:tcW w:w="0" w:type="auto"/>
            <w:tcBorders>
              <w:top w:val="single" w:sz="4" w:space="0" w:color="auto"/>
            </w:tcBorders>
            <w:vAlign w:val="center"/>
          </w:tcPr>
          <w:p w14:paraId="6A98ED80" w14:textId="26F285FA" w:rsidR="00CD2194" w:rsidRPr="00A92BD0" w:rsidRDefault="00CD2194" w:rsidP="00385F5E">
            <w:pPr>
              <w:spacing w:line="240" w:lineRule="auto"/>
              <w:jc w:val="center"/>
              <w:rPr>
                <w:moveTo w:id="825" w:author="Nicolás Riveras Muñoz" w:date="2022-09-13T15:56:00Z"/>
                <w:bCs/>
                <w:kern w:val="24"/>
                <w:szCs w:val="22"/>
                <w:lang w:val="es-ES_tradnl"/>
              </w:rPr>
            </w:pPr>
            <w:moveTo w:id="826" w:author="Nicolás Riveras Muñoz" w:date="2022-09-13T15:56:00Z">
              <w:del w:id="827" w:author="Nicolás Riveras Muñoz" w:date="2022-09-14T21:12:00Z">
                <w:r w:rsidRPr="00A92BD0" w:rsidDel="00634946">
                  <w:rPr>
                    <w:bCs/>
                    <w:kern w:val="24"/>
                    <w:szCs w:val="22"/>
                    <w:lang w:val="es-ES_tradnl"/>
                  </w:rPr>
                  <w:delText>OT</w:delText>
                </w:r>
              </w:del>
            </w:moveTo>
            <w:ins w:id="828" w:author="Nicolás Riveras Muñoz" w:date="2022-09-14T21:12:00Z">
              <w:r w:rsidR="00634946">
                <w:rPr>
                  <w:bCs/>
                  <w:kern w:val="24"/>
                  <w:szCs w:val="22"/>
                  <w:lang w:val="es-ES_tradnl"/>
                </w:rPr>
                <w:t>-M</w:t>
              </w:r>
            </w:ins>
          </w:p>
        </w:tc>
        <w:tc>
          <w:tcPr>
            <w:tcW w:w="1079" w:type="dxa"/>
            <w:tcBorders>
              <w:top w:val="single" w:sz="4" w:space="0" w:color="auto"/>
            </w:tcBorders>
            <w:vAlign w:val="center"/>
          </w:tcPr>
          <w:p w14:paraId="07DC387F" w14:textId="13AB34BF" w:rsidR="00CD2194" w:rsidRPr="00A92BD0" w:rsidRDefault="00D5096E" w:rsidP="00385F5E">
            <w:pPr>
              <w:spacing w:line="240" w:lineRule="auto"/>
              <w:jc w:val="center"/>
              <w:rPr>
                <w:moveTo w:id="829" w:author="Nicolás Riveras Muñoz" w:date="2022-09-13T15:56:00Z"/>
                <w:bCs/>
                <w:kern w:val="24"/>
                <w:szCs w:val="22"/>
                <w:lang w:val="es-ES_tradnl"/>
              </w:rPr>
            </w:pPr>
            <w:ins w:id="830" w:author="Nicolás Riveras Muñoz" w:date="2022-09-17T07:10:00Z">
              <w:r>
                <w:rPr>
                  <w:bCs/>
                  <w:kern w:val="24"/>
                  <w:szCs w:val="22"/>
                  <w:lang w:val="es-ES_tradnl"/>
                </w:rPr>
                <w:t>t</w:t>
              </w:r>
            </w:ins>
            <w:moveTo w:id="831" w:author="Nicolás Riveras Muñoz" w:date="2022-09-13T15:56:00Z">
              <w:del w:id="832" w:author="Nicolás Riveras Muñoz" w:date="2022-09-17T07:10:00Z">
                <w:r w:rsidR="00CD2194" w:rsidRPr="00A92BD0" w:rsidDel="00D5096E">
                  <w:rPr>
                    <w:bCs/>
                    <w:kern w:val="24"/>
                    <w:szCs w:val="22"/>
                    <w:lang w:val="es-ES_tradnl"/>
                  </w:rPr>
                  <w:delText>T</w:delText>
                </w:r>
              </w:del>
              <w:r w:rsidR="00CD2194" w:rsidRPr="00A92BD0">
                <w:rPr>
                  <w:bCs/>
                  <w:kern w:val="24"/>
                  <w:szCs w:val="22"/>
                  <w:lang w:val="es-ES_tradnl"/>
                </w:rPr>
                <w:t>opsoil</w:t>
              </w:r>
            </w:moveTo>
          </w:p>
        </w:tc>
        <w:tc>
          <w:tcPr>
            <w:tcW w:w="2126" w:type="dxa"/>
            <w:tcBorders>
              <w:top w:val="single" w:sz="4" w:space="0" w:color="auto"/>
            </w:tcBorders>
            <w:vAlign w:val="center"/>
          </w:tcPr>
          <w:p w14:paraId="26701051" w14:textId="77777777" w:rsidR="00CD2194" w:rsidRPr="00A92BD0" w:rsidRDefault="00CD2194" w:rsidP="00385F5E">
            <w:pPr>
              <w:spacing w:line="240" w:lineRule="auto"/>
              <w:jc w:val="center"/>
              <w:rPr>
                <w:moveTo w:id="833" w:author="Nicolás Riveras Muñoz" w:date="2022-09-13T15:56:00Z"/>
                <w:bCs/>
                <w:kern w:val="24"/>
                <w:szCs w:val="22"/>
                <w:lang w:val="es-ES_tradnl"/>
              </w:rPr>
            </w:pPr>
            <w:moveTo w:id="834" w:author="Nicolás Riveras Muñoz" w:date="2022-09-13T15:56:00Z">
              <w:r w:rsidRPr="00A92BD0">
                <w:rPr>
                  <w:bCs/>
                  <w:kern w:val="24"/>
                  <w:szCs w:val="22"/>
                  <w:lang w:val="es-ES_tradnl"/>
                </w:rPr>
                <w:t>T1= -0</w:t>
              </w:r>
              <w:r>
                <w:rPr>
                  <w:bCs/>
                  <w:kern w:val="24"/>
                  <w:szCs w:val="22"/>
                  <w:lang w:val="es-ES_tradnl"/>
                </w:rPr>
                <w:t>.</w:t>
              </w:r>
              <w:r w:rsidRPr="00A92BD0">
                <w:rPr>
                  <w:bCs/>
                  <w:kern w:val="24"/>
                  <w:szCs w:val="22"/>
                  <w:lang w:val="es-ES_tradnl"/>
                </w:rPr>
                <w:t>017x + 0</w:t>
              </w:r>
              <w:r>
                <w:rPr>
                  <w:bCs/>
                  <w:kern w:val="24"/>
                  <w:szCs w:val="22"/>
                  <w:lang w:val="es-ES_tradnl"/>
                </w:rPr>
                <w:t>.</w:t>
              </w:r>
              <w:r w:rsidRPr="00A92BD0">
                <w:rPr>
                  <w:bCs/>
                  <w:kern w:val="24"/>
                  <w:szCs w:val="22"/>
                  <w:lang w:val="es-ES_tradnl"/>
                </w:rPr>
                <w:t>145</w:t>
              </w:r>
            </w:moveTo>
          </w:p>
        </w:tc>
        <w:tc>
          <w:tcPr>
            <w:tcW w:w="978" w:type="dxa"/>
            <w:tcBorders>
              <w:top w:val="single" w:sz="4" w:space="0" w:color="auto"/>
            </w:tcBorders>
            <w:vAlign w:val="center"/>
          </w:tcPr>
          <w:p w14:paraId="342EC566" w14:textId="77777777" w:rsidR="00CD2194" w:rsidRPr="00A92BD0" w:rsidRDefault="00CD2194" w:rsidP="00385F5E">
            <w:pPr>
              <w:spacing w:line="240" w:lineRule="auto"/>
              <w:jc w:val="center"/>
              <w:rPr>
                <w:moveTo w:id="835" w:author="Nicolás Riveras Muñoz" w:date="2022-09-13T15:56:00Z"/>
                <w:bCs/>
                <w:kern w:val="24"/>
                <w:szCs w:val="22"/>
                <w:lang w:val="es-ES_tradnl"/>
              </w:rPr>
            </w:pPr>
            <w:moveTo w:id="836" w:author="Nicolás Riveras Muñoz" w:date="2022-09-13T15:56:00Z">
              <w:r w:rsidRPr="00A92BD0">
                <w:rPr>
                  <w:bCs/>
                  <w:kern w:val="24"/>
                  <w:szCs w:val="22"/>
                  <w:lang w:val="es-ES_tradnl"/>
                </w:rPr>
                <w:t>0</w:t>
              </w:r>
              <w:r>
                <w:rPr>
                  <w:bCs/>
                  <w:kern w:val="24"/>
                  <w:szCs w:val="22"/>
                  <w:lang w:val="es-ES_tradnl"/>
                </w:rPr>
                <w:t>.</w:t>
              </w:r>
              <w:r w:rsidRPr="00A92BD0">
                <w:rPr>
                  <w:bCs/>
                  <w:kern w:val="24"/>
                  <w:szCs w:val="22"/>
                  <w:lang w:val="es-ES_tradnl"/>
                </w:rPr>
                <w:t>1459</w:t>
              </w:r>
            </w:moveTo>
          </w:p>
        </w:tc>
        <w:tc>
          <w:tcPr>
            <w:tcW w:w="1290" w:type="dxa"/>
            <w:tcBorders>
              <w:top w:val="single" w:sz="4" w:space="0" w:color="auto"/>
            </w:tcBorders>
          </w:tcPr>
          <w:p w14:paraId="0157A8F5" w14:textId="77777777" w:rsidR="00CD2194" w:rsidRPr="00A92BD0" w:rsidRDefault="00CD2194" w:rsidP="00385F5E">
            <w:pPr>
              <w:spacing w:line="240" w:lineRule="auto"/>
              <w:jc w:val="center"/>
              <w:rPr>
                <w:moveTo w:id="837" w:author="Nicolás Riveras Muñoz" w:date="2022-09-13T15:56:00Z"/>
                <w:bCs/>
                <w:kern w:val="24"/>
                <w:szCs w:val="22"/>
                <w:lang w:val="es-ES_tradnl"/>
              </w:rPr>
            </w:pPr>
            <w:moveTo w:id="838" w:author="Nicolás Riveras Muñoz" w:date="2022-09-13T15:56:00Z">
              <w:r w:rsidRPr="00A92BD0">
                <w:rPr>
                  <w:bCs/>
                  <w:kern w:val="24"/>
                  <w:szCs w:val="22"/>
                  <w:lang w:val="es-ES_tradnl"/>
                </w:rPr>
                <w:t>ab</w:t>
              </w:r>
            </w:moveTo>
          </w:p>
        </w:tc>
      </w:tr>
      <w:tr w:rsidR="00CD2194" w:rsidRPr="00A92BD0" w14:paraId="7B872B50" w14:textId="77777777" w:rsidTr="00385F5E">
        <w:trPr>
          <w:trHeight w:val="283"/>
        </w:trPr>
        <w:tc>
          <w:tcPr>
            <w:tcW w:w="0" w:type="auto"/>
            <w:vAlign w:val="center"/>
          </w:tcPr>
          <w:p w14:paraId="703378A3" w14:textId="77777777" w:rsidR="00CD2194" w:rsidRPr="00A92BD0" w:rsidRDefault="00CD2194" w:rsidP="00385F5E">
            <w:pPr>
              <w:spacing w:line="240" w:lineRule="auto"/>
              <w:jc w:val="center"/>
              <w:rPr>
                <w:moveTo w:id="839" w:author="Nicolás Riveras Muñoz" w:date="2022-09-13T15:56:00Z"/>
                <w:bCs/>
                <w:kern w:val="24"/>
                <w:szCs w:val="22"/>
                <w:lang w:val="es-ES_tradnl"/>
              </w:rPr>
            </w:pPr>
            <w:moveTo w:id="840" w:author="Nicolás Riveras Muñoz" w:date="2022-09-13T15:56:00Z">
              <w:r w:rsidRPr="00A92BD0">
                <w:rPr>
                  <w:bCs/>
                  <w:kern w:val="24"/>
                  <w:szCs w:val="22"/>
                  <w:lang w:val="es-ES_tradnl"/>
                </w:rPr>
                <w:t>PR</w:t>
              </w:r>
            </w:moveTo>
          </w:p>
        </w:tc>
        <w:tc>
          <w:tcPr>
            <w:tcW w:w="0" w:type="auto"/>
            <w:vAlign w:val="center"/>
          </w:tcPr>
          <w:p w14:paraId="01A7F4F9" w14:textId="77777777" w:rsidR="00CD2194" w:rsidRPr="00A92BD0" w:rsidRDefault="00CD2194" w:rsidP="00385F5E">
            <w:pPr>
              <w:spacing w:line="240" w:lineRule="auto"/>
              <w:jc w:val="center"/>
              <w:rPr>
                <w:moveTo w:id="841" w:author="Nicolás Riveras Muñoz" w:date="2022-09-13T15:56:00Z"/>
                <w:bCs/>
                <w:kern w:val="24"/>
                <w:szCs w:val="22"/>
                <w:lang w:val="es-ES_tradnl"/>
              </w:rPr>
            </w:pPr>
            <w:moveTo w:id="842" w:author="Nicolás Riveras Muñoz" w:date="2022-09-13T15:56:00Z">
              <w:r w:rsidRPr="00A92BD0">
                <w:rPr>
                  <w:bCs/>
                  <w:kern w:val="24"/>
                  <w:szCs w:val="22"/>
                  <w:lang w:val="es-ES_tradnl"/>
                </w:rPr>
                <w:t>T2</w:t>
              </w:r>
            </w:moveTo>
          </w:p>
        </w:tc>
        <w:tc>
          <w:tcPr>
            <w:tcW w:w="0" w:type="auto"/>
            <w:vAlign w:val="center"/>
          </w:tcPr>
          <w:p w14:paraId="236DB7F8" w14:textId="76BDEDBE" w:rsidR="00CD2194" w:rsidRPr="00A92BD0" w:rsidRDefault="00634946" w:rsidP="00385F5E">
            <w:pPr>
              <w:spacing w:line="240" w:lineRule="auto"/>
              <w:jc w:val="center"/>
              <w:rPr>
                <w:moveTo w:id="843" w:author="Nicolás Riveras Muñoz" w:date="2022-09-13T15:56:00Z"/>
                <w:bCs/>
                <w:kern w:val="24"/>
                <w:szCs w:val="22"/>
                <w:lang w:val="es-ES_tradnl"/>
              </w:rPr>
            </w:pPr>
            <w:ins w:id="844" w:author="Nicolás Riveras Muñoz" w:date="2022-09-14T21:12:00Z">
              <w:r>
                <w:rPr>
                  <w:bCs/>
                  <w:kern w:val="24"/>
                  <w:szCs w:val="22"/>
                  <w:lang w:val="es-ES_tradnl"/>
                </w:rPr>
                <w:t>-M</w:t>
              </w:r>
            </w:ins>
            <w:moveTo w:id="845" w:author="Nicolás Riveras Muñoz" w:date="2022-09-13T15:56:00Z">
              <w:del w:id="846" w:author="Nicolás Riveras Muñoz" w:date="2022-09-14T21:12:00Z">
                <w:r w:rsidR="00CD2194" w:rsidRPr="00A92BD0" w:rsidDel="00634946">
                  <w:rPr>
                    <w:bCs/>
                    <w:kern w:val="24"/>
                    <w:szCs w:val="22"/>
                    <w:lang w:val="es-ES_tradnl"/>
                  </w:rPr>
                  <w:delText>OT</w:delText>
                </w:r>
              </w:del>
            </w:moveTo>
          </w:p>
        </w:tc>
        <w:tc>
          <w:tcPr>
            <w:tcW w:w="1079" w:type="dxa"/>
            <w:vAlign w:val="center"/>
          </w:tcPr>
          <w:p w14:paraId="433771D2" w14:textId="2F7C61AE" w:rsidR="00CD2194" w:rsidRPr="00A92BD0" w:rsidRDefault="00D5096E" w:rsidP="00385F5E">
            <w:pPr>
              <w:spacing w:line="240" w:lineRule="auto"/>
              <w:jc w:val="center"/>
              <w:rPr>
                <w:moveTo w:id="847" w:author="Nicolás Riveras Muñoz" w:date="2022-09-13T15:56:00Z"/>
                <w:bCs/>
                <w:kern w:val="24"/>
                <w:szCs w:val="22"/>
                <w:lang w:val="es-ES_tradnl"/>
              </w:rPr>
            </w:pPr>
            <w:ins w:id="848" w:author="Nicolás Riveras Muñoz" w:date="2022-09-17T07:10:00Z">
              <w:r>
                <w:rPr>
                  <w:bCs/>
                  <w:kern w:val="24"/>
                  <w:szCs w:val="22"/>
                  <w:lang w:val="es-ES_tradnl"/>
                </w:rPr>
                <w:t>s</w:t>
              </w:r>
            </w:ins>
            <w:moveTo w:id="849" w:author="Nicolás Riveras Muñoz" w:date="2022-09-13T15:56:00Z">
              <w:del w:id="850" w:author="Nicolás Riveras Muñoz" w:date="2022-09-17T07:10:00Z">
                <w:r w:rsidR="00CD2194" w:rsidRPr="00A92BD0" w:rsidDel="00D5096E">
                  <w:rPr>
                    <w:bCs/>
                    <w:kern w:val="24"/>
                    <w:szCs w:val="22"/>
                    <w:lang w:val="es-ES_tradnl"/>
                  </w:rPr>
                  <w:delText>S</w:delText>
                </w:r>
              </w:del>
              <w:r w:rsidR="00CD2194" w:rsidRPr="00A92BD0">
                <w:rPr>
                  <w:bCs/>
                  <w:kern w:val="24"/>
                  <w:szCs w:val="22"/>
                  <w:lang w:val="es-ES_tradnl"/>
                </w:rPr>
                <w:t>ubsoil</w:t>
              </w:r>
            </w:moveTo>
          </w:p>
        </w:tc>
        <w:tc>
          <w:tcPr>
            <w:tcW w:w="2126" w:type="dxa"/>
            <w:vAlign w:val="center"/>
          </w:tcPr>
          <w:p w14:paraId="41166AA1" w14:textId="77777777" w:rsidR="00CD2194" w:rsidRPr="00A92BD0" w:rsidRDefault="00CD2194" w:rsidP="00385F5E">
            <w:pPr>
              <w:spacing w:line="240" w:lineRule="auto"/>
              <w:jc w:val="center"/>
              <w:rPr>
                <w:moveTo w:id="851" w:author="Nicolás Riveras Muñoz" w:date="2022-09-13T15:56:00Z"/>
                <w:bCs/>
                <w:kern w:val="24"/>
                <w:szCs w:val="22"/>
                <w:lang w:val="es-ES_tradnl"/>
              </w:rPr>
            </w:pPr>
            <w:moveTo w:id="852" w:author="Nicolás Riveras Muñoz" w:date="2022-09-13T15:56:00Z">
              <w:r w:rsidRPr="00A92BD0">
                <w:rPr>
                  <w:bCs/>
                  <w:kern w:val="24"/>
                  <w:szCs w:val="22"/>
                  <w:lang w:val="es-ES_tradnl"/>
                </w:rPr>
                <w:t>T2= -0</w:t>
              </w:r>
              <w:r>
                <w:rPr>
                  <w:bCs/>
                  <w:kern w:val="24"/>
                  <w:szCs w:val="22"/>
                  <w:lang w:val="es-ES_tradnl"/>
                </w:rPr>
                <w:t>.</w:t>
              </w:r>
              <w:r w:rsidRPr="00A92BD0">
                <w:rPr>
                  <w:bCs/>
                  <w:kern w:val="24"/>
                  <w:szCs w:val="22"/>
                  <w:lang w:val="es-ES_tradnl"/>
                </w:rPr>
                <w:t>027x + 0</w:t>
              </w:r>
              <w:r>
                <w:rPr>
                  <w:bCs/>
                  <w:kern w:val="24"/>
                  <w:szCs w:val="22"/>
                  <w:lang w:val="es-ES_tradnl"/>
                </w:rPr>
                <w:t>.</w:t>
              </w:r>
              <w:r w:rsidRPr="00A92BD0">
                <w:rPr>
                  <w:bCs/>
                  <w:kern w:val="24"/>
                  <w:szCs w:val="22"/>
                  <w:lang w:val="es-ES_tradnl"/>
                </w:rPr>
                <w:t>218</w:t>
              </w:r>
            </w:moveTo>
          </w:p>
        </w:tc>
        <w:tc>
          <w:tcPr>
            <w:tcW w:w="978" w:type="dxa"/>
            <w:vAlign w:val="center"/>
          </w:tcPr>
          <w:p w14:paraId="140582D9" w14:textId="77777777" w:rsidR="00CD2194" w:rsidRPr="00A92BD0" w:rsidRDefault="00CD2194" w:rsidP="00385F5E">
            <w:pPr>
              <w:spacing w:line="240" w:lineRule="auto"/>
              <w:jc w:val="center"/>
              <w:rPr>
                <w:moveTo w:id="853" w:author="Nicolás Riveras Muñoz" w:date="2022-09-13T15:56:00Z"/>
                <w:bCs/>
                <w:kern w:val="24"/>
                <w:szCs w:val="22"/>
                <w:lang w:val="es-ES_tradnl"/>
              </w:rPr>
            </w:pPr>
            <w:moveTo w:id="854" w:author="Nicolás Riveras Muñoz" w:date="2022-09-13T15:56:00Z">
              <w:r w:rsidRPr="00A92BD0">
                <w:rPr>
                  <w:bCs/>
                  <w:kern w:val="24"/>
                  <w:szCs w:val="22"/>
                  <w:lang w:val="es-ES_tradnl"/>
                </w:rPr>
                <w:t>0</w:t>
              </w:r>
              <w:r>
                <w:rPr>
                  <w:bCs/>
                  <w:kern w:val="24"/>
                  <w:szCs w:val="22"/>
                  <w:lang w:val="es-ES_tradnl"/>
                </w:rPr>
                <w:t>.</w:t>
              </w:r>
              <w:r w:rsidRPr="00A92BD0">
                <w:rPr>
                  <w:bCs/>
                  <w:kern w:val="24"/>
                  <w:szCs w:val="22"/>
                  <w:lang w:val="es-ES_tradnl"/>
                </w:rPr>
                <w:t>0065</w:t>
              </w:r>
            </w:moveTo>
          </w:p>
        </w:tc>
        <w:tc>
          <w:tcPr>
            <w:tcW w:w="1290" w:type="dxa"/>
          </w:tcPr>
          <w:p w14:paraId="327988F0" w14:textId="77777777" w:rsidR="00CD2194" w:rsidRPr="00A92BD0" w:rsidRDefault="00CD2194" w:rsidP="00385F5E">
            <w:pPr>
              <w:spacing w:line="240" w:lineRule="auto"/>
              <w:jc w:val="center"/>
              <w:rPr>
                <w:moveTo w:id="855" w:author="Nicolás Riveras Muñoz" w:date="2022-09-13T15:56:00Z"/>
                <w:bCs/>
                <w:kern w:val="24"/>
                <w:szCs w:val="22"/>
                <w:lang w:val="es-ES_tradnl"/>
              </w:rPr>
            </w:pPr>
            <w:moveTo w:id="856" w:author="Nicolás Riveras Muñoz" w:date="2022-09-13T15:56:00Z">
              <w:r w:rsidRPr="00A92BD0">
                <w:rPr>
                  <w:bCs/>
                  <w:kern w:val="24"/>
                  <w:szCs w:val="22"/>
                  <w:lang w:val="es-ES_tradnl"/>
                </w:rPr>
                <w:t>a</w:t>
              </w:r>
            </w:moveTo>
          </w:p>
        </w:tc>
      </w:tr>
      <w:tr w:rsidR="00CD2194" w:rsidRPr="00A92BD0" w14:paraId="67D3333A" w14:textId="77777777" w:rsidTr="00385F5E">
        <w:trPr>
          <w:trHeight w:val="283"/>
        </w:trPr>
        <w:tc>
          <w:tcPr>
            <w:tcW w:w="0" w:type="auto"/>
            <w:vAlign w:val="center"/>
          </w:tcPr>
          <w:p w14:paraId="0B958AE3" w14:textId="77777777" w:rsidR="00CD2194" w:rsidRPr="00A92BD0" w:rsidRDefault="00CD2194" w:rsidP="00385F5E">
            <w:pPr>
              <w:spacing w:line="240" w:lineRule="auto"/>
              <w:jc w:val="center"/>
              <w:rPr>
                <w:moveTo w:id="857" w:author="Nicolás Riveras Muñoz" w:date="2022-09-13T15:56:00Z"/>
                <w:bCs/>
                <w:kern w:val="24"/>
                <w:szCs w:val="22"/>
                <w:lang w:val="es-ES_tradnl"/>
              </w:rPr>
            </w:pPr>
          </w:p>
        </w:tc>
        <w:tc>
          <w:tcPr>
            <w:tcW w:w="0" w:type="auto"/>
            <w:vAlign w:val="center"/>
          </w:tcPr>
          <w:p w14:paraId="02FDCC75" w14:textId="77777777" w:rsidR="00CD2194" w:rsidRPr="00A92BD0" w:rsidRDefault="00CD2194" w:rsidP="00385F5E">
            <w:pPr>
              <w:spacing w:line="240" w:lineRule="auto"/>
              <w:jc w:val="center"/>
              <w:rPr>
                <w:moveTo w:id="858" w:author="Nicolás Riveras Muñoz" w:date="2022-09-13T15:56:00Z"/>
                <w:bCs/>
                <w:kern w:val="24"/>
                <w:szCs w:val="22"/>
                <w:lang w:val="es-ES_tradnl"/>
              </w:rPr>
            </w:pPr>
            <w:moveTo w:id="859" w:author="Nicolás Riveras Muñoz" w:date="2022-09-13T15:56:00Z">
              <w:r w:rsidRPr="00A92BD0">
                <w:rPr>
                  <w:bCs/>
                  <w:kern w:val="24"/>
                  <w:szCs w:val="22"/>
                  <w:lang w:val="es-ES_tradnl"/>
                </w:rPr>
                <w:t>T3</w:t>
              </w:r>
            </w:moveTo>
          </w:p>
        </w:tc>
        <w:tc>
          <w:tcPr>
            <w:tcW w:w="0" w:type="auto"/>
            <w:vAlign w:val="center"/>
          </w:tcPr>
          <w:p w14:paraId="5D995B80" w14:textId="5FE417C0" w:rsidR="00CD2194" w:rsidRPr="00A92BD0" w:rsidRDefault="00634946" w:rsidP="00385F5E">
            <w:pPr>
              <w:spacing w:line="240" w:lineRule="auto"/>
              <w:jc w:val="center"/>
              <w:rPr>
                <w:moveTo w:id="860" w:author="Nicolás Riveras Muñoz" w:date="2022-09-13T15:56:00Z"/>
                <w:bCs/>
                <w:kern w:val="24"/>
                <w:szCs w:val="22"/>
                <w:lang w:val="es-ES_tradnl"/>
              </w:rPr>
            </w:pPr>
            <w:ins w:id="861" w:author="Nicolás Riveras Muñoz" w:date="2022-09-14T21:12:00Z">
              <w:r>
                <w:rPr>
                  <w:bCs/>
                  <w:kern w:val="24"/>
                  <w:szCs w:val="22"/>
                  <w:lang w:val="es-ES_tradnl"/>
                </w:rPr>
                <w:t>+M</w:t>
              </w:r>
            </w:ins>
            <w:moveTo w:id="862" w:author="Nicolás Riveras Muñoz" w:date="2022-09-13T15:56:00Z">
              <w:del w:id="863" w:author="Nicolás Riveras Muñoz" w:date="2022-09-14T21:12:00Z">
                <w:r w:rsidR="00CD2194" w:rsidDel="00634946">
                  <w:rPr>
                    <w:bCs/>
                    <w:kern w:val="24"/>
                    <w:szCs w:val="22"/>
                    <w:lang w:val="es-ES_tradnl"/>
                  </w:rPr>
                  <w:delText>I</w:delText>
                </w:r>
                <w:r w:rsidR="00CD2194" w:rsidRPr="00A92BD0" w:rsidDel="00634946">
                  <w:rPr>
                    <w:bCs/>
                    <w:kern w:val="24"/>
                    <w:szCs w:val="22"/>
                    <w:lang w:val="es-ES_tradnl"/>
                  </w:rPr>
                  <w:delText>T</w:delText>
                </w:r>
              </w:del>
            </w:moveTo>
          </w:p>
        </w:tc>
        <w:tc>
          <w:tcPr>
            <w:tcW w:w="1079" w:type="dxa"/>
            <w:vAlign w:val="center"/>
          </w:tcPr>
          <w:p w14:paraId="5F5823C7" w14:textId="2646D557" w:rsidR="00CD2194" w:rsidRPr="00A92BD0" w:rsidRDefault="00D5096E" w:rsidP="00385F5E">
            <w:pPr>
              <w:spacing w:line="240" w:lineRule="auto"/>
              <w:jc w:val="center"/>
              <w:rPr>
                <w:moveTo w:id="864" w:author="Nicolás Riveras Muñoz" w:date="2022-09-13T15:56:00Z"/>
                <w:bCs/>
                <w:kern w:val="24"/>
                <w:szCs w:val="22"/>
                <w:lang w:val="es-ES_tradnl"/>
              </w:rPr>
            </w:pPr>
            <w:ins w:id="865" w:author="Nicolás Riveras Muñoz" w:date="2022-09-17T07:11:00Z">
              <w:r>
                <w:rPr>
                  <w:bCs/>
                  <w:kern w:val="24"/>
                  <w:szCs w:val="22"/>
                  <w:lang w:val="es-ES_tradnl"/>
                </w:rPr>
                <w:t>t</w:t>
              </w:r>
            </w:ins>
            <w:moveTo w:id="866" w:author="Nicolás Riveras Muñoz" w:date="2022-09-13T15:56:00Z">
              <w:del w:id="867" w:author="Nicolás Riveras Muñoz" w:date="2022-09-17T07:11:00Z">
                <w:r w:rsidR="00CD2194" w:rsidRPr="00A92BD0" w:rsidDel="00D5096E">
                  <w:rPr>
                    <w:bCs/>
                    <w:kern w:val="24"/>
                    <w:szCs w:val="22"/>
                    <w:lang w:val="es-ES_tradnl"/>
                  </w:rPr>
                  <w:delText>T</w:delText>
                </w:r>
              </w:del>
              <w:r w:rsidR="00CD2194" w:rsidRPr="00A92BD0">
                <w:rPr>
                  <w:bCs/>
                  <w:kern w:val="24"/>
                  <w:szCs w:val="22"/>
                  <w:lang w:val="es-ES_tradnl"/>
                </w:rPr>
                <w:t>opsoil</w:t>
              </w:r>
            </w:moveTo>
          </w:p>
        </w:tc>
        <w:tc>
          <w:tcPr>
            <w:tcW w:w="2126" w:type="dxa"/>
            <w:vAlign w:val="center"/>
          </w:tcPr>
          <w:p w14:paraId="536177D0" w14:textId="77777777" w:rsidR="00CD2194" w:rsidRPr="00A92BD0" w:rsidRDefault="00CD2194" w:rsidP="00385F5E">
            <w:pPr>
              <w:spacing w:line="240" w:lineRule="auto"/>
              <w:jc w:val="center"/>
              <w:rPr>
                <w:moveTo w:id="868" w:author="Nicolás Riveras Muñoz" w:date="2022-09-13T15:56:00Z"/>
                <w:bCs/>
                <w:kern w:val="24"/>
                <w:szCs w:val="22"/>
                <w:lang w:val="es-ES_tradnl"/>
              </w:rPr>
            </w:pPr>
            <w:moveTo w:id="869" w:author="Nicolás Riveras Muñoz" w:date="2022-09-13T15:56:00Z">
              <w:r w:rsidRPr="00A92BD0">
                <w:rPr>
                  <w:bCs/>
                  <w:kern w:val="24"/>
                  <w:szCs w:val="22"/>
                  <w:lang w:val="es-ES_tradnl"/>
                </w:rPr>
                <w:t>T3= -0</w:t>
              </w:r>
              <w:r>
                <w:rPr>
                  <w:bCs/>
                  <w:kern w:val="24"/>
                  <w:szCs w:val="22"/>
                  <w:lang w:val="es-ES_tradnl"/>
                </w:rPr>
                <w:t>.</w:t>
              </w:r>
              <w:r w:rsidRPr="00A92BD0">
                <w:rPr>
                  <w:bCs/>
                  <w:kern w:val="24"/>
                  <w:szCs w:val="22"/>
                  <w:lang w:val="es-ES_tradnl"/>
                </w:rPr>
                <w:t>011x + 0</w:t>
              </w:r>
              <w:r>
                <w:rPr>
                  <w:bCs/>
                  <w:kern w:val="24"/>
                  <w:szCs w:val="22"/>
                  <w:lang w:val="es-ES_tradnl"/>
                </w:rPr>
                <w:t>.</w:t>
              </w:r>
              <w:r w:rsidRPr="00A92BD0">
                <w:rPr>
                  <w:bCs/>
                  <w:kern w:val="24"/>
                  <w:szCs w:val="22"/>
                  <w:lang w:val="es-ES_tradnl"/>
                </w:rPr>
                <w:t>083</w:t>
              </w:r>
            </w:moveTo>
          </w:p>
        </w:tc>
        <w:tc>
          <w:tcPr>
            <w:tcW w:w="978" w:type="dxa"/>
            <w:vAlign w:val="center"/>
          </w:tcPr>
          <w:p w14:paraId="5D3E3D54" w14:textId="77777777" w:rsidR="00CD2194" w:rsidRPr="00A92BD0" w:rsidRDefault="00CD2194" w:rsidP="00385F5E">
            <w:pPr>
              <w:spacing w:line="240" w:lineRule="auto"/>
              <w:jc w:val="center"/>
              <w:rPr>
                <w:moveTo w:id="870" w:author="Nicolás Riveras Muñoz" w:date="2022-09-13T15:56:00Z"/>
                <w:bCs/>
                <w:kern w:val="24"/>
                <w:szCs w:val="22"/>
                <w:lang w:val="es-ES_tradnl"/>
              </w:rPr>
            </w:pPr>
            <w:moveTo w:id="871" w:author="Nicolás Riveras Muñoz" w:date="2022-09-13T15:56:00Z">
              <w:r w:rsidRPr="00A92BD0">
                <w:rPr>
                  <w:bCs/>
                  <w:kern w:val="24"/>
                  <w:szCs w:val="22"/>
                  <w:lang w:val="es-ES_tradnl"/>
                </w:rPr>
                <w:t>0</w:t>
              </w:r>
              <w:r>
                <w:rPr>
                  <w:bCs/>
                  <w:kern w:val="24"/>
                  <w:szCs w:val="22"/>
                  <w:lang w:val="es-ES_tradnl"/>
                </w:rPr>
                <w:t>.</w:t>
              </w:r>
              <w:r w:rsidRPr="00A92BD0">
                <w:rPr>
                  <w:bCs/>
                  <w:kern w:val="24"/>
                  <w:szCs w:val="22"/>
                  <w:lang w:val="es-ES_tradnl"/>
                </w:rPr>
                <w:t>0003</w:t>
              </w:r>
            </w:moveTo>
          </w:p>
        </w:tc>
        <w:tc>
          <w:tcPr>
            <w:tcW w:w="1290" w:type="dxa"/>
          </w:tcPr>
          <w:p w14:paraId="37C3A665" w14:textId="77777777" w:rsidR="00CD2194" w:rsidRPr="00A92BD0" w:rsidRDefault="00CD2194" w:rsidP="00385F5E">
            <w:pPr>
              <w:spacing w:line="240" w:lineRule="auto"/>
              <w:jc w:val="center"/>
              <w:rPr>
                <w:moveTo w:id="872" w:author="Nicolás Riveras Muñoz" w:date="2022-09-13T15:56:00Z"/>
                <w:bCs/>
                <w:kern w:val="24"/>
                <w:szCs w:val="22"/>
                <w:lang w:val="es-ES_tradnl"/>
              </w:rPr>
            </w:pPr>
            <w:moveTo w:id="873" w:author="Nicolás Riveras Muñoz" w:date="2022-09-13T15:56:00Z">
              <w:r w:rsidRPr="00A92BD0">
                <w:rPr>
                  <w:bCs/>
                  <w:kern w:val="24"/>
                  <w:szCs w:val="22"/>
                  <w:lang w:val="es-ES_tradnl"/>
                </w:rPr>
                <w:t>b</w:t>
              </w:r>
            </w:moveTo>
          </w:p>
        </w:tc>
      </w:tr>
      <w:tr w:rsidR="00CD2194" w:rsidRPr="00A92BD0" w14:paraId="493C38D5" w14:textId="77777777" w:rsidTr="00385F5E">
        <w:trPr>
          <w:trHeight w:val="283"/>
        </w:trPr>
        <w:tc>
          <w:tcPr>
            <w:tcW w:w="0" w:type="auto"/>
            <w:tcBorders>
              <w:bottom w:val="single" w:sz="4" w:space="0" w:color="auto"/>
            </w:tcBorders>
            <w:vAlign w:val="center"/>
          </w:tcPr>
          <w:p w14:paraId="2C611D4D" w14:textId="77777777" w:rsidR="00CD2194" w:rsidRPr="00A92BD0" w:rsidRDefault="00CD2194" w:rsidP="00385F5E">
            <w:pPr>
              <w:spacing w:line="240" w:lineRule="auto"/>
              <w:jc w:val="center"/>
              <w:rPr>
                <w:moveTo w:id="874" w:author="Nicolás Riveras Muñoz" w:date="2022-09-13T15:56:00Z"/>
                <w:bCs/>
                <w:kern w:val="24"/>
                <w:szCs w:val="22"/>
                <w:lang w:val="es-ES_tradnl"/>
              </w:rPr>
            </w:pPr>
          </w:p>
        </w:tc>
        <w:tc>
          <w:tcPr>
            <w:tcW w:w="0" w:type="auto"/>
            <w:tcBorders>
              <w:bottom w:val="single" w:sz="4" w:space="0" w:color="auto"/>
            </w:tcBorders>
            <w:vAlign w:val="center"/>
          </w:tcPr>
          <w:p w14:paraId="24ADD5A9" w14:textId="77777777" w:rsidR="00CD2194" w:rsidRPr="00A92BD0" w:rsidRDefault="00CD2194" w:rsidP="00385F5E">
            <w:pPr>
              <w:spacing w:line="240" w:lineRule="auto"/>
              <w:jc w:val="center"/>
              <w:rPr>
                <w:moveTo w:id="875" w:author="Nicolás Riveras Muñoz" w:date="2022-09-13T15:56:00Z"/>
                <w:bCs/>
                <w:kern w:val="24"/>
                <w:szCs w:val="22"/>
                <w:lang w:val="es-ES_tradnl"/>
              </w:rPr>
            </w:pPr>
            <w:moveTo w:id="876" w:author="Nicolás Riveras Muñoz" w:date="2022-09-13T15:56:00Z">
              <w:r w:rsidRPr="00A92BD0">
                <w:rPr>
                  <w:bCs/>
                  <w:kern w:val="24"/>
                  <w:szCs w:val="22"/>
                  <w:lang w:val="es-ES_tradnl"/>
                </w:rPr>
                <w:t>T4</w:t>
              </w:r>
            </w:moveTo>
          </w:p>
        </w:tc>
        <w:tc>
          <w:tcPr>
            <w:tcW w:w="0" w:type="auto"/>
            <w:tcBorders>
              <w:bottom w:val="single" w:sz="4" w:space="0" w:color="auto"/>
            </w:tcBorders>
            <w:vAlign w:val="center"/>
          </w:tcPr>
          <w:p w14:paraId="3BEA8132" w14:textId="30B47010" w:rsidR="00CD2194" w:rsidRPr="00A92BD0" w:rsidRDefault="00634946" w:rsidP="00385F5E">
            <w:pPr>
              <w:spacing w:line="240" w:lineRule="auto"/>
              <w:jc w:val="center"/>
              <w:rPr>
                <w:moveTo w:id="877" w:author="Nicolás Riveras Muñoz" w:date="2022-09-13T15:56:00Z"/>
                <w:bCs/>
                <w:kern w:val="24"/>
                <w:szCs w:val="22"/>
                <w:lang w:val="es-ES_tradnl"/>
              </w:rPr>
            </w:pPr>
            <w:ins w:id="878" w:author="Nicolás Riveras Muñoz" w:date="2022-09-14T21:12:00Z">
              <w:r>
                <w:rPr>
                  <w:bCs/>
                  <w:kern w:val="24"/>
                  <w:szCs w:val="22"/>
                  <w:lang w:val="es-ES_tradnl"/>
                </w:rPr>
                <w:t>+M</w:t>
              </w:r>
            </w:ins>
            <w:moveTo w:id="879" w:author="Nicolás Riveras Muñoz" w:date="2022-09-13T15:56:00Z">
              <w:del w:id="880" w:author="Nicolás Riveras Muñoz" w:date="2022-09-14T21:12:00Z">
                <w:r w:rsidR="00CD2194" w:rsidDel="00634946">
                  <w:rPr>
                    <w:bCs/>
                    <w:kern w:val="24"/>
                    <w:szCs w:val="22"/>
                    <w:lang w:val="es-ES_tradnl"/>
                  </w:rPr>
                  <w:delText>I</w:delText>
                </w:r>
                <w:r w:rsidR="00CD2194" w:rsidRPr="00A92BD0" w:rsidDel="00634946">
                  <w:rPr>
                    <w:bCs/>
                    <w:kern w:val="24"/>
                    <w:szCs w:val="22"/>
                    <w:lang w:val="es-ES_tradnl"/>
                  </w:rPr>
                  <w:delText>T</w:delText>
                </w:r>
              </w:del>
            </w:moveTo>
          </w:p>
        </w:tc>
        <w:tc>
          <w:tcPr>
            <w:tcW w:w="1079" w:type="dxa"/>
            <w:tcBorders>
              <w:bottom w:val="single" w:sz="4" w:space="0" w:color="auto"/>
            </w:tcBorders>
            <w:vAlign w:val="center"/>
          </w:tcPr>
          <w:p w14:paraId="2E6B3BF9" w14:textId="7BD39327" w:rsidR="00CD2194" w:rsidRPr="00A92BD0" w:rsidRDefault="00D5096E" w:rsidP="00385F5E">
            <w:pPr>
              <w:spacing w:line="240" w:lineRule="auto"/>
              <w:jc w:val="center"/>
              <w:rPr>
                <w:moveTo w:id="881" w:author="Nicolás Riveras Muñoz" w:date="2022-09-13T15:56:00Z"/>
                <w:bCs/>
                <w:kern w:val="24"/>
                <w:szCs w:val="22"/>
                <w:lang w:val="es-ES_tradnl"/>
              </w:rPr>
            </w:pPr>
            <w:ins w:id="882" w:author="Nicolás Riveras Muñoz" w:date="2022-09-17T07:11:00Z">
              <w:r>
                <w:rPr>
                  <w:bCs/>
                  <w:kern w:val="24"/>
                  <w:szCs w:val="22"/>
                  <w:lang w:val="es-ES_tradnl"/>
                </w:rPr>
                <w:t>s</w:t>
              </w:r>
            </w:ins>
            <w:moveTo w:id="883" w:author="Nicolás Riveras Muñoz" w:date="2022-09-13T15:56:00Z">
              <w:del w:id="884" w:author="Nicolás Riveras Muñoz" w:date="2022-09-17T07:11:00Z">
                <w:r w:rsidR="00CD2194" w:rsidRPr="00A92BD0" w:rsidDel="00D5096E">
                  <w:rPr>
                    <w:bCs/>
                    <w:kern w:val="24"/>
                    <w:szCs w:val="22"/>
                    <w:lang w:val="es-ES_tradnl"/>
                  </w:rPr>
                  <w:delText>S</w:delText>
                </w:r>
              </w:del>
              <w:r w:rsidR="00CD2194" w:rsidRPr="00A92BD0">
                <w:rPr>
                  <w:bCs/>
                  <w:kern w:val="24"/>
                  <w:szCs w:val="22"/>
                  <w:lang w:val="es-ES_tradnl"/>
                </w:rPr>
                <w:t>ubsoil</w:t>
              </w:r>
            </w:moveTo>
          </w:p>
        </w:tc>
        <w:tc>
          <w:tcPr>
            <w:tcW w:w="2126" w:type="dxa"/>
            <w:tcBorders>
              <w:bottom w:val="single" w:sz="4" w:space="0" w:color="auto"/>
            </w:tcBorders>
            <w:vAlign w:val="center"/>
          </w:tcPr>
          <w:p w14:paraId="62E88D02" w14:textId="77777777" w:rsidR="00CD2194" w:rsidRPr="00A92BD0" w:rsidRDefault="00CD2194" w:rsidP="00385F5E">
            <w:pPr>
              <w:spacing w:line="240" w:lineRule="auto"/>
              <w:jc w:val="center"/>
              <w:rPr>
                <w:moveTo w:id="885" w:author="Nicolás Riveras Muñoz" w:date="2022-09-13T15:56:00Z"/>
                <w:bCs/>
                <w:kern w:val="24"/>
                <w:szCs w:val="22"/>
                <w:lang w:val="es-ES_tradnl"/>
              </w:rPr>
            </w:pPr>
            <w:moveTo w:id="886" w:author="Nicolás Riveras Muñoz" w:date="2022-09-13T15:56:00Z">
              <w:r w:rsidRPr="00A92BD0">
                <w:rPr>
                  <w:bCs/>
                  <w:kern w:val="24"/>
                  <w:szCs w:val="22"/>
                  <w:lang w:val="es-ES_tradnl"/>
                </w:rPr>
                <w:t>T4= -0</w:t>
              </w:r>
              <w:r>
                <w:rPr>
                  <w:bCs/>
                  <w:kern w:val="24"/>
                  <w:szCs w:val="22"/>
                  <w:lang w:val="es-ES_tradnl"/>
                </w:rPr>
                <w:t>.</w:t>
              </w:r>
              <w:r w:rsidRPr="00A92BD0">
                <w:rPr>
                  <w:bCs/>
                  <w:kern w:val="24"/>
                  <w:szCs w:val="22"/>
                  <w:lang w:val="es-ES_tradnl"/>
                </w:rPr>
                <w:t>017x + 0</w:t>
              </w:r>
              <w:r>
                <w:rPr>
                  <w:bCs/>
                  <w:kern w:val="24"/>
                  <w:szCs w:val="22"/>
                  <w:lang w:val="es-ES_tradnl"/>
                </w:rPr>
                <w:t>.</w:t>
              </w:r>
              <w:r w:rsidRPr="00A92BD0">
                <w:rPr>
                  <w:bCs/>
                  <w:kern w:val="24"/>
                  <w:szCs w:val="22"/>
                  <w:lang w:val="es-ES_tradnl"/>
                </w:rPr>
                <w:t>171</w:t>
              </w:r>
            </w:moveTo>
          </w:p>
        </w:tc>
        <w:tc>
          <w:tcPr>
            <w:tcW w:w="978" w:type="dxa"/>
            <w:tcBorders>
              <w:bottom w:val="single" w:sz="4" w:space="0" w:color="auto"/>
            </w:tcBorders>
            <w:vAlign w:val="center"/>
          </w:tcPr>
          <w:p w14:paraId="0E765F7E" w14:textId="77777777" w:rsidR="00CD2194" w:rsidRPr="00A92BD0" w:rsidRDefault="00CD2194" w:rsidP="00385F5E">
            <w:pPr>
              <w:spacing w:line="240" w:lineRule="auto"/>
              <w:jc w:val="center"/>
              <w:rPr>
                <w:moveTo w:id="887" w:author="Nicolás Riveras Muñoz" w:date="2022-09-13T15:56:00Z"/>
                <w:bCs/>
                <w:kern w:val="24"/>
                <w:szCs w:val="22"/>
                <w:lang w:val="es-ES_tradnl"/>
              </w:rPr>
            </w:pPr>
            <w:moveTo w:id="888" w:author="Nicolás Riveras Muñoz" w:date="2022-09-13T15:56:00Z">
              <w:r w:rsidRPr="00A92BD0">
                <w:rPr>
                  <w:bCs/>
                  <w:kern w:val="24"/>
                  <w:szCs w:val="22"/>
                  <w:lang w:val="es-ES_tradnl"/>
                </w:rPr>
                <w:t>0</w:t>
              </w:r>
              <w:r>
                <w:rPr>
                  <w:bCs/>
                  <w:kern w:val="24"/>
                  <w:szCs w:val="22"/>
                  <w:lang w:val="es-ES_tradnl"/>
                </w:rPr>
                <w:t>.</w:t>
              </w:r>
              <w:r w:rsidRPr="00A92BD0">
                <w:rPr>
                  <w:bCs/>
                  <w:kern w:val="24"/>
                  <w:szCs w:val="22"/>
                  <w:lang w:val="es-ES_tradnl"/>
                </w:rPr>
                <w:t>1693</w:t>
              </w:r>
            </w:moveTo>
          </w:p>
        </w:tc>
        <w:tc>
          <w:tcPr>
            <w:tcW w:w="1290" w:type="dxa"/>
            <w:tcBorders>
              <w:bottom w:val="single" w:sz="4" w:space="0" w:color="auto"/>
            </w:tcBorders>
          </w:tcPr>
          <w:p w14:paraId="6E3A2F79" w14:textId="77777777" w:rsidR="00CD2194" w:rsidRPr="00A92BD0" w:rsidRDefault="00CD2194" w:rsidP="00385F5E">
            <w:pPr>
              <w:spacing w:line="240" w:lineRule="auto"/>
              <w:jc w:val="center"/>
              <w:rPr>
                <w:moveTo w:id="889" w:author="Nicolás Riveras Muñoz" w:date="2022-09-13T15:56:00Z"/>
                <w:bCs/>
                <w:kern w:val="24"/>
                <w:szCs w:val="22"/>
                <w:lang w:val="es-ES_tradnl"/>
              </w:rPr>
            </w:pPr>
            <w:moveTo w:id="890" w:author="Nicolás Riveras Muñoz" w:date="2022-09-13T15:56:00Z">
              <w:r w:rsidRPr="00A92BD0">
                <w:rPr>
                  <w:bCs/>
                  <w:kern w:val="24"/>
                  <w:szCs w:val="22"/>
                  <w:lang w:val="es-ES_tradnl"/>
                </w:rPr>
                <w:t>ab</w:t>
              </w:r>
            </w:moveTo>
          </w:p>
        </w:tc>
      </w:tr>
      <w:tr w:rsidR="00CD2194" w:rsidRPr="00A92BD0" w14:paraId="54123131" w14:textId="77777777" w:rsidTr="00385F5E">
        <w:trPr>
          <w:trHeight w:val="283"/>
        </w:trPr>
        <w:tc>
          <w:tcPr>
            <w:tcW w:w="0" w:type="auto"/>
            <w:tcBorders>
              <w:top w:val="single" w:sz="4" w:space="0" w:color="auto"/>
            </w:tcBorders>
            <w:vAlign w:val="center"/>
          </w:tcPr>
          <w:p w14:paraId="265D113B" w14:textId="77777777" w:rsidR="00CD2194" w:rsidRPr="00A92BD0" w:rsidRDefault="00CD2194" w:rsidP="00385F5E">
            <w:pPr>
              <w:spacing w:line="240" w:lineRule="auto"/>
              <w:jc w:val="center"/>
              <w:rPr>
                <w:moveTo w:id="891" w:author="Nicolás Riveras Muñoz" w:date="2022-09-13T15:56:00Z"/>
                <w:bCs/>
                <w:kern w:val="24"/>
                <w:szCs w:val="22"/>
                <w:lang w:val="es-ES_tradnl"/>
              </w:rPr>
            </w:pPr>
            <w:moveTo w:id="892" w:author="Nicolás Riveras Muñoz" w:date="2022-09-13T15:56:00Z">
              <w:r w:rsidRPr="00A92BD0">
                <w:rPr>
                  <w:bCs/>
                  <w:kern w:val="24"/>
                  <w:szCs w:val="22"/>
                  <w:lang w:val="es-ES_tradnl"/>
                </w:rPr>
                <w:t>Low</w:t>
              </w:r>
            </w:moveTo>
          </w:p>
        </w:tc>
        <w:tc>
          <w:tcPr>
            <w:tcW w:w="0" w:type="auto"/>
            <w:tcBorders>
              <w:top w:val="single" w:sz="4" w:space="0" w:color="auto"/>
            </w:tcBorders>
            <w:vAlign w:val="center"/>
          </w:tcPr>
          <w:p w14:paraId="5B6AD3B5" w14:textId="77777777" w:rsidR="00CD2194" w:rsidRPr="00A92BD0" w:rsidRDefault="00CD2194" w:rsidP="00385F5E">
            <w:pPr>
              <w:spacing w:line="240" w:lineRule="auto"/>
              <w:jc w:val="center"/>
              <w:rPr>
                <w:moveTo w:id="893" w:author="Nicolás Riveras Muñoz" w:date="2022-09-13T15:56:00Z"/>
                <w:bCs/>
                <w:kern w:val="24"/>
                <w:szCs w:val="22"/>
                <w:lang w:val="es-ES_tradnl"/>
              </w:rPr>
            </w:pPr>
            <w:moveTo w:id="894" w:author="Nicolás Riveras Muñoz" w:date="2022-09-13T15:56:00Z">
              <w:r w:rsidRPr="00A92BD0">
                <w:rPr>
                  <w:bCs/>
                  <w:kern w:val="24"/>
                  <w:szCs w:val="22"/>
                  <w:lang w:val="es-ES_tradnl"/>
                </w:rPr>
                <w:t>T1</w:t>
              </w:r>
            </w:moveTo>
          </w:p>
        </w:tc>
        <w:tc>
          <w:tcPr>
            <w:tcW w:w="0" w:type="auto"/>
            <w:tcBorders>
              <w:top w:val="single" w:sz="4" w:space="0" w:color="auto"/>
            </w:tcBorders>
            <w:vAlign w:val="center"/>
          </w:tcPr>
          <w:p w14:paraId="2C48A757" w14:textId="2B7C3531" w:rsidR="00CD2194" w:rsidRPr="00A92BD0" w:rsidRDefault="00634946" w:rsidP="00385F5E">
            <w:pPr>
              <w:spacing w:line="240" w:lineRule="auto"/>
              <w:jc w:val="center"/>
              <w:rPr>
                <w:moveTo w:id="895" w:author="Nicolás Riveras Muñoz" w:date="2022-09-13T15:56:00Z"/>
                <w:bCs/>
                <w:kern w:val="24"/>
                <w:szCs w:val="22"/>
                <w:lang w:val="es-ES_tradnl"/>
              </w:rPr>
            </w:pPr>
            <w:ins w:id="896" w:author="Nicolás Riveras Muñoz" w:date="2022-09-14T21:12:00Z">
              <w:r>
                <w:rPr>
                  <w:bCs/>
                  <w:kern w:val="24"/>
                  <w:szCs w:val="22"/>
                  <w:lang w:val="es-ES_tradnl"/>
                </w:rPr>
                <w:t>-M</w:t>
              </w:r>
            </w:ins>
            <w:moveTo w:id="897" w:author="Nicolás Riveras Muñoz" w:date="2022-09-13T15:56:00Z">
              <w:del w:id="898" w:author="Nicolás Riveras Muñoz" w:date="2022-09-14T21:12:00Z">
                <w:r w:rsidR="00CD2194" w:rsidRPr="00A92BD0" w:rsidDel="00634946">
                  <w:rPr>
                    <w:bCs/>
                    <w:kern w:val="24"/>
                    <w:szCs w:val="22"/>
                    <w:lang w:val="es-ES_tradnl"/>
                  </w:rPr>
                  <w:delText>OT</w:delText>
                </w:r>
              </w:del>
            </w:moveTo>
          </w:p>
        </w:tc>
        <w:tc>
          <w:tcPr>
            <w:tcW w:w="1079" w:type="dxa"/>
            <w:tcBorders>
              <w:top w:val="single" w:sz="4" w:space="0" w:color="auto"/>
            </w:tcBorders>
            <w:vAlign w:val="center"/>
          </w:tcPr>
          <w:p w14:paraId="7A486D3F" w14:textId="41E75E86" w:rsidR="00CD2194" w:rsidRPr="00A92BD0" w:rsidRDefault="00D5096E" w:rsidP="00385F5E">
            <w:pPr>
              <w:spacing w:line="240" w:lineRule="auto"/>
              <w:jc w:val="center"/>
              <w:rPr>
                <w:moveTo w:id="899" w:author="Nicolás Riveras Muñoz" w:date="2022-09-13T15:56:00Z"/>
                <w:bCs/>
                <w:kern w:val="24"/>
                <w:szCs w:val="22"/>
                <w:lang w:val="es-ES_tradnl"/>
              </w:rPr>
            </w:pPr>
            <w:ins w:id="900" w:author="Nicolás Riveras Muñoz" w:date="2022-09-17T07:11:00Z">
              <w:r>
                <w:rPr>
                  <w:bCs/>
                  <w:kern w:val="24"/>
                  <w:szCs w:val="22"/>
                  <w:lang w:val="es-ES_tradnl"/>
                </w:rPr>
                <w:t>t</w:t>
              </w:r>
            </w:ins>
            <w:moveTo w:id="901" w:author="Nicolás Riveras Muñoz" w:date="2022-09-13T15:56:00Z">
              <w:del w:id="902" w:author="Nicolás Riveras Muñoz" w:date="2022-09-17T07:11:00Z">
                <w:r w:rsidR="00CD2194" w:rsidRPr="00A92BD0" w:rsidDel="00D5096E">
                  <w:rPr>
                    <w:bCs/>
                    <w:kern w:val="24"/>
                    <w:szCs w:val="22"/>
                    <w:lang w:val="es-ES_tradnl"/>
                  </w:rPr>
                  <w:delText>T</w:delText>
                </w:r>
              </w:del>
              <w:r w:rsidR="00CD2194" w:rsidRPr="00A92BD0">
                <w:rPr>
                  <w:bCs/>
                  <w:kern w:val="24"/>
                  <w:szCs w:val="22"/>
                  <w:lang w:val="es-ES_tradnl"/>
                </w:rPr>
                <w:t>opsoil</w:t>
              </w:r>
            </w:moveTo>
          </w:p>
        </w:tc>
        <w:tc>
          <w:tcPr>
            <w:tcW w:w="2126" w:type="dxa"/>
            <w:tcBorders>
              <w:top w:val="single" w:sz="4" w:space="0" w:color="auto"/>
            </w:tcBorders>
            <w:vAlign w:val="center"/>
          </w:tcPr>
          <w:p w14:paraId="47941661" w14:textId="77777777" w:rsidR="00CD2194" w:rsidRPr="00A92BD0" w:rsidRDefault="00CD2194" w:rsidP="00385F5E">
            <w:pPr>
              <w:spacing w:line="240" w:lineRule="auto"/>
              <w:jc w:val="center"/>
              <w:rPr>
                <w:moveTo w:id="903" w:author="Nicolás Riveras Muñoz" w:date="2022-09-13T15:56:00Z"/>
                <w:bCs/>
                <w:kern w:val="24"/>
                <w:szCs w:val="22"/>
                <w:lang w:val="es-ES_tradnl"/>
              </w:rPr>
            </w:pPr>
            <w:moveTo w:id="904" w:author="Nicolás Riveras Muñoz" w:date="2022-09-13T15:56:00Z">
              <w:r w:rsidRPr="00A92BD0">
                <w:rPr>
                  <w:bCs/>
                  <w:kern w:val="24"/>
                  <w:szCs w:val="22"/>
                  <w:lang w:val="es-ES_tradnl"/>
                </w:rPr>
                <w:t>T1= -0</w:t>
              </w:r>
              <w:r>
                <w:rPr>
                  <w:bCs/>
                  <w:kern w:val="24"/>
                  <w:szCs w:val="22"/>
                  <w:lang w:val="es-ES_tradnl"/>
                </w:rPr>
                <w:t>.</w:t>
              </w:r>
              <w:r w:rsidRPr="00A92BD0">
                <w:rPr>
                  <w:bCs/>
                  <w:kern w:val="24"/>
                  <w:szCs w:val="22"/>
                  <w:lang w:val="es-ES_tradnl"/>
                </w:rPr>
                <w:t>007x + 0</w:t>
              </w:r>
              <w:r>
                <w:rPr>
                  <w:bCs/>
                  <w:kern w:val="24"/>
                  <w:szCs w:val="22"/>
                  <w:lang w:val="es-ES_tradnl"/>
                </w:rPr>
                <w:t>.</w:t>
              </w:r>
              <w:r w:rsidRPr="00A92BD0">
                <w:rPr>
                  <w:bCs/>
                  <w:kern w:val="24"/>
                  <w:szCs w:val="22"/>
                  <w:lang w:val="es-ES_tradnl"/>
                </w:rPr>
                <w:t>055</w:t>
              </w:r>
            </w:moveTo>
          </w:p>
        </w:tc>
        <w:tc>
          <w:tcPr>
            <w:tcW w:w="978" w:type="dxa"/>
            <w:tcBorders>
              <w:top w:val="single" w:sz="4" w:space="0" w:color="auto"/>
            </w:tcBorders>
            <w:vAlign w:val="center"/>
          </w:tcPr>
          <w:p w14:paraId="172B50E5" w14:textId="77777777" w:rsidR="00CD2194" w:rsidRPr="00A92BD0" w:rsidRDefault="00CD2194" w:rsidP="00385F5E">
            <w:pPr>
              <w:spacing w:line="240" w:lineRule="auto"/>
              <w:jc w:val="center"/>
              <w:rPr>
                <w:moveTo w:id="905" w:author="Nicolás Riveras Muñoz" w:date="2022-09-13T15:56:00Z"/>
                <w:bCs/>
                <w:kern w:val="24"/>
                <w:szCs w:val="22"/>
                <w:lang w:val="es-ES_tradnl"/>
              </w:rPr>
            </w:pPr>
            <w:moveTo w:id="906" w:author="Nicolás Riveras Muñoz" w:date="2022-09-13T15:56:00Z">
              <w:r w:rsidRPr="00A92BD0">
                <w:rPr>
                  <w:bCs/>
                  <w:kern w:val="24"/>
                  <w:szCs w:val="22"/>
                  <w:lang w:val="es-ES_tradnl"/>
                </w:rPr>
                <w:t>0</w:t>
              </w:r>
              <w:r>
                <w:rPr>
                  <w:bCs/>
                  <w:kern w:val="24"/>
                  <w:szCs w:val="22"/>
                  <w:lang w:val="es-ES_tradnl"/>
                </w:rPr>
                <w:t>.</w:t>
              </w:r>
              <w:r w:rsidRPr="00A92BD0">
                <w:rPr>
                  <w:bCs/>
                  <w:kern w:val="24"/>
                  <w:szCs w:val="22"/>
                  <w:lang w:val="es-ES_tradnl"/>
                </w:rPr>
                <w:t>0409</w:t>
              </w:r>
            </w:moveTo>
          </w:p>
        </w:tc>
        <w:tc>
          <w:tcPr>
            <w:tcW w:w="1290" w:type="dxa"/>
            <w:tcBorders>
              <w:top w:val="single" w:sz="4" w:space="0" w:color="auto"/>
            </w:tcBorders>
          </w:tcPr>
          <w:p w14:paraId="73CB29DE" w14:textId="77777777" w:rsidR="00CD2194" w:rsidRPr="00A92BD0" w:rsidRDefault="00CD2194" w:rsidP="00385F5E">
            <w:pPr>
              <w:spacing w:line="240" w:lineRule="auto"/>
              <w:jc w:val="center"/>
              <w:rPr>
                <w:moveTo w:id="907" w:author="Nicolás Riveras Muñoz" w:date="2022-09-13T15:56:00Z"/>
                <w:bCs/>
                <w:kern w:val="24"/>
                <w:szCs w:val="22"/>
                <w:lang w:val="es-ES_tradnl"/>
              </w:rPr>
            </w:pPr>
            <w:moveTo w:id="908" w:author="Nicolás Riveras Muñoz" w:date="2022-09-13T15:56:00Z">
              <w:r w:rsidRPr="00A92BD0">
                <w:rPr>
                  <w:bCs/>
                  <w:kern w:val="24"/>
                  <w:szCs w:val="22"/>
                  <w:lang w:val="es-ES_tradnl"/>
                </w:rPr>
                <w:t>ab</w:t>
              </w:r>
            </w:moveTo>
          </w:p>
        </w:tc>
      </w:tr>
      <w:tr w:rsidR="00CD2194" w:rsidRPr="00A92BD0" w14:paraId="38D18302" w14:textId="77777777" w:rsidTr="00385F5E">
        <w:trPr>
          <w:trHeight w:val="283"/>
        </w:trPr>
        <w:tc>
          <w:tcPr>
            <w:tcW w:w="0" w:type="auto"/>
            <w:vAlign w:val="center"/>
          </w:tcPr>
          <w:p w14:paraId="58F61544" w14:textId="77777777" w:rsidR="00CD2194" w:rsidRPr="00A92BD0" w:rsidRDefault="00CD2194" w:rsidP="00385F5E">
            <w:pPr>
              <w:spacing w:line="240" w:lineRule="auto"/>
              <w:jc w:val="center"/>
              <w:rPr>
                <w:moveTo w:id="909" w:author="Nicolás Riveras Muñoz" w:date="2022-09-13T15:56:00Z"/>
                <w:bCs/>
                <w:kern w:val="24"/>
                <w:szCs w:val="22"/>
                <w:lang w:val="es-ES_tradnl"/>
              </w:rPr>
            </w:pPr>
            <w:moveTo w:id="910" w:author="Nicolás Riveras Muñoz" w:date="2022-09-13T15:56:00Z">
              <w:r w:rsidRPr="00A92BD0">
                <w:rPr>
                  <w:bCs/>
                  <w:kern w:val="24"/>
                  <w:szCs w:val="22"/>
                  <w:lang w:val="es-ES_tradnl"/>
                </w:rPr>
                <w:t>PR</w:t>
              </w:r>
            </w:moveTo>
          </w:p>
        </w:tc>
        <w:tc>
          <w:tcPr>
            <w:tcW w:w="0" w:type="auto"/>
            <w:vAlign w:val="center"/>
          </w:tcPr>
          <w:p w14:paraId="739AC431" w14:textId="77777777" w:rsidR="00CD2194" w:rsidRPr="00A92BD0" w:rsidRDefault="00CD2194" w:rsidP="00385F5E">
            <w:pPr>
              <w:spacing w:line="240" w:lineRule="auto"/>
              <w:jc w:val="center"/>
              <w:rPr>
                <w:moveTo w:id="911" w:author="Nicolás Riveras Muñoz" w:date="2022-09-13T15:56:00Z"/>
                <w:bCs/>
                <w:kern w:val="24"/>
                <w:szCs w:val="22"/>
                <w:lang w:val="es-ES_tradnl"/>
              </w:rPr>
            </w:pPr>
            <w:moveTo w:id="912" w:author="Nicolás Riveras Muñoz" w:date="2022-09-13T15:56:00Z">
              <w:r w:rsidRPr="00A92BD0">
                <w:rPr>
                  <w:bCs/>
                  <w:kern w:val="24"/>
                  <w:szCs w:val="22"/>
                  <w:lang w:val="es-ES_tradnl"/>
                </w:rPr>
                <w:t>T2</w:t>
              </w:r>
            </w:moveTo>
          </w:p>
        </w:tc>
        <w:tc>
          <w:tcPr>
            <w:tcW w:w="0" w:type="auto"/>
            <w:vAlign w:val="center"/>
          </w:tcPr>
          <w:p w14:paraId="13657A9F" w14:textId="2F14B7D7" w:rsidR="00CD2194" w:rsidRPr="00A92BD0" w:rsidRDefault="00634946" w:rsidP="00385F5E">
            <w:pPr>
              <w:spacing w:line="240" w:lineRule="auto"/>
              <w:jc w:val="center"/>
              <w:rPr>
                <w:moveTo w:id="913" w:author="Nicolás Riveras Muñoz" w:date="2022-09-13T15:56:00Z"/>
                <w:bCs/>
                <w:kern w:val="24"/>
                <w:szCs w:val="22"/>
                <w:lang w:val="es-ES_tradnl"/>
              </w:rPr>
            </w:pPr>
            <w:ins w:id="914" w:author="Nicolás Riveras Muñoz" w:date="2022-09-14T21:12:00Z">
              <w:r>
                <w:rPr>
                  <w:bCs/>
                  <w:kern w:val="24"/>
                  <w:szCs w:val="22"/>
                  <w:lang w:val="es-ES_tradnl"/>
                </w:rPr>
                <w:t>-M</w:t>
              </w:r>
            </w:ins>
            <w:moveTo w:id="915" w:author="Nicolás Riveras Muñoz" w:date="2022-09-13T15:56:00Z">
              <w:del w:id="916" w:author="Nicolás Riveras Muñoz" w:date="2022-09-14T21:12:00Z">
                <w:r w:rsidR="00CD2194" w:rsidRPr="00A92BD0" w:rsidDel="00634946">
                  <w:rPr>
                    <w:bCs/>
                    <w:kern w:val="24"/>
                    <w:szCs w:val="22"/>
                    <w:lang w:val="es-ES_tradnl"/>
                  </w:rPr>
                  <w:delText>OT</w:delText>
                </w:r>
              </w:del>
            </w:moveTo>
          </w:p>
        </w:tc>
        <w:tc>
          <w:tcPr>
            <w:tcW w:w="1079" w:type="dxa"/>
            <w:vAlign w:val="center"/>
          </w:tcPr>
          <w:p w14:paraId="371DF21D" w14:textId="51827E2E" w:rsidR="00CD2194" w:rsidRPr="00A92BD0" w:rsidRDefault="00D5096E" w:rsidP="00385F5E">
            <w:pPr>
              <w:spacing w:line="240" w:lineRule="auto"/>
              <w:jc w:val="center"/>
              <w:rPr>
                <w:moveTo w:id="917" w:author="Nicolás Riveras Muñoz" w:date="2022-09-13T15:56:00Z"/>
                <w:bCs/>
                <w:kern w:val="24"/>
                <w:szCs w:val="22"/>
                <w:lang w:val="es-ES_tradnl"/>
              </w:rPr>
            </w:pPr>
            <w:ins w:id="918" w:author="Nicolás Riveras Muñoz" w:date="2022-09-17T07:11:00Z">
              <w:r>
                <w:rPr>
                  <w:bCs/>
                  <w:kern w:val="24"/>
                  <w:szCs w:val="22"/>
                  <w:lang w:val="es-ES_tradnl"/>
                </w:rPr>
                <w:t>s</w:t>
              </w:r>
            </w:ins>
            <w:moveTo w:id="919" w:author="Nicolás Riveras Muñoz" w:date="2022-09-13T15:56:00Z">
              <w:del w:id="920" w:author="Nicolás Riveras Muñoz" w:date="2022-09-17T07:11:00Z">
                <w:r w:rsidR="00CD2194" w:rsidRPr="00A92BD0" w:rsidDel="00D5096E">
                  <w:rPr>
                    <w:bCs/>
                    <w:kern w:val="24"/>
                    <w:szCs w:val="22"/>
                    <w:lang w:val="es-ES_tradnl"/>
                  </w:rPr>
                  <w:delText>S</w:delText>
                </w:r>
              </w:del>
              <w:r w:rsidR="00CD2194" w:rsidRPr="00A92BD0">
                <w:rPr>
                  <w:bCs/>
                  <w:kern w:val="24"/>
                  <w:szCs w:val="22"/>
                  <w:lang w:val="es-ES_tradnl"/>
                </w:rPr>
                <w:t>ubsoil</w:t>
              </w:r>
            </w:moveTo>
          </w:p>
        </w:tc>
        <w:tc>
          <w:tcPr>
            <w:tcW w:w="2126" w:type="dxa"/>
            <w:vAlign w:val="center"/>
          </w:tcPr>
          <w:p w14:paraId="12DE1FE6" w14:textId="77777777" w:rsidR="00CD2194" w:rsidRPr="00A92BD0" w:rsidRDefault="00CD2194" w:rsidP="00385F5E">
            <w:pPr>
              <w:spacing w:line="240" w:lineRule="auto"/>
              <w:jc w:val="center"/>
              <w:rPr>
                <w:moveTo w:id="921" w:author="Nicolás Riveras Muñoz" w:date="2022-09-13T15:56:00Z"/>
                <w:bCs/>
                <w:kern w:val="24"/>
                <w:szCs w:val="22"/>
                <w:lang w:val="es-ES_tradnl"/>
              </w:rPr>
            </w:pPr>
            <w:moveTo w:id="922" w:author="Nicolás Riveras Muñoz" w:date="2022-09-13T15:56:00Z">
              <w:r w:rsidRPr="00A92BD0">
                <w:rPr>
                  <w:bCs/>
                  <w:kern w:val="24"/>
                  <w:szCs w:val="22"/>
                  <w:lang w:val="es-ES_tradnl"/>
                </w:rPr>
                <w:t>T2= -0</w:t>
              </w:r>
              <w:r>
                <w:rPr>
                  <w:bCs/>
                  <w:kern w:val="24"/>
                  <w:szCs w:val="22"/>
                  <w:lang w:val="es-ES_tradnl"/>
                </w:rPr>
                <w:t>.</w:t>
              </w:r>
              <w:r w:rsidRPr="00A92BD0">
                <w:rPr>
                  <w:bCs/>
                  <w:kern w:val="24"/>
                  <w:szCs w:val="22"/>
                  <w:lang w:val="es-ES_tradnl"/>
                </w:rPr>
                <w:t>007x + 0</w:t>
              </w:r>
              <w:r>
                <w:rPr>
                  <w:bCs/>
                  <w:kern w:val="24"/>
                  <w:szCs w:val="22"/>
                  <w:lang w:val="es-ES_tradnl"/>
                </w:rPr>
                <w:t>.</w:t>
              </w:r>
              <w:r w:rsidRPr="00A92BD0">
                <w:rPr>
                  <w:bCs/>
                  <w:kern w:val="24"/>
                  <w:szCs w:val="22"/>
                  <w:lang w:val="es-ES_tradnl"/>
                </w:rPr>
                <w:t>062</w:t>
              </w:r>
            </w:moveTo>
          </w:p>
        </w:tc>
        <w:tc>
          <w:tcPr>
            <w:tcW w:w="978" w:type="dxa"/>
            <w:vAlign w:val="center"/>
          </w:tcPr>
          <w:p w14:paraId="6E7A7A77" w14:textId="77777777" w:rsidR="00CD2194" w:rsidRPr="00A92BD0" w:rsidRDefault="00CD2194" w:rsidP="00385F5E">
            <w:pPr>
              <w:spacing w:line="240" w:lineRule="auto"/>
              <w:jc w:val="center"/>
              <w:rPr>
                <w:moveTo w:id="923" w:author="Nicolás Riveras Muñoz" w:date="2022-09-13T15:56:00Z"/>
                <w:bCs/>
                <w:kern w:val="24"/>
                <w:szCs w:val="22"/>
                <w:lang w:val="es-ES_tradnl"/>
              </w:rPr>
            </w:pPr>
            <w:moveTo w:id="924" w:author="Nicolás Riveras Muñoz" w:date="2022-09-13T15:56:00Z">
              <w:r w:rsidRPr="00A92BD0">
                <w:rPr>
                  <w:bCs/>
                  <w:kern w:val="24"/>
                  <w:szCs w:val="22"/>
                  <w:lang w:val="es-ES_tradnl"/>
                </w:rPr>
                <w:t>0</w:t>
              </w:r>
              <w:r>
                <w:rPr>
                  <w:bCs/>
                  <w:kern w:val="24"/>
                  <w:szCs w:val="22"/>
                  <w:lang w:val="es-ES_tradnl"/>
                </w:rPr>
                <w:t>.</w:t>
              </w:r>
              <w:r w:rsidRPr="00A92BD0">
                <w:rPr>
                  <w:bCs/>
                  <w:kern w:val="24"/>
                  <w:szCs w:val="22"/>
                  <w:lang w:val="es-ES_tradnl"/>
                </w:rPr>
                <w:t>0007</w:t>
              </w:r>
            </w:moveTo>
          </w:p>
        </w:tc>
        <w:tc>
          <w:tcPr>
            <w:tcW w:w="1290" w:type="dxa"/>
          </w:tcPr>
          <w:p w14:paraId="6BB9251C" w14:textId="77777777" w:rsidR="00CD2194" w:rsidRPr="00A92BD0" w:rsidRDefault="00CD2194" w:rsidP="00385F5E">
            <w:pPr>
              <w:spacing w:line="240" w:lineRule="auto"/>
              <w:jc w:val="center"/>
              <w:rPr>
                <w:moveTo w:id="925" w:author="Nicolás Riveras Muñoz" w:date="2022-09-13T15:56:00Z"/>
                <w:bCs/>
                <w:kern w:val="24"/>
                <w:szCs w:val="22"/>
                <w:lang w:val="es-ES_tradnl"/>
              </w:rPr>
            </w:pPr>
            <w:moveTo w:id="926" w:author="Nicolás Riveras Muñoz" w:date="2022-09-13T15:56:00Z">
              <w:r w:rsidRPr="00A92BD0">
                <w:rPr>
                  <w:bCs/>
                  <w:kern w:val="24"/>
                  <w:szCs w:val="22"/>
                  <w:lang w:val="es-ES_tradnl"/>
                </w:rPr>
                <w:t>a</w:t>
              </w:r>
            </w:moveTo>
          </w:p>
        </w:tc>
      </w:tr>
      <w:tr w:rsidR="00CD2194" w:rsidRPr="00A92BD0" w14:paraId="26676811" w14:textId="77777777" w:rsidTr="00385F5E">
        <w:trPr>
          <w:trHeight w:val="283"/>
        </w:trPr>
        <w:tc>
          <w:tcPr>
            <w:tcW w:w="0" w:type="auto"/>
            <w:vAlign w:val="center"/>
          </w:tcPr>
          <w:p w14:paraId="589BA37D" w14:textId="77777777" w:rsidR="00CD2194" w:rsidRPr="00A92BD0" w:rsidRDefault="00CD2194" w:rsidP="00385F5E">
            <w:pPr>
              <w:spacing w:line="240" w:lineRule="auto"/>
              <w:jc w:val="center"/>
              <w:rPr>
                <w:moveTo w:id="927" w:author="Nicolás Riveras Muñoz" w:date="2022-09-13T15:56:00Z"/>
                <w:bCs/>
                <w:kern w:val="24"/>
                <w:szCs w:val="22"/>
                <w:lang w:val="es-ES_tradnl"/>
              </w:rPr>
            </w:pPr>
          </w:p>
        </w:tc>
        <w:tc>
          <w:tcPr>
            <w:tcW w:w="0" w:type="auto"/>
            <w:vAlign w:val="center"/>
          </w:tcPr>
          <w:p w14:paraId="65DBE25A" w14:textId="77777777" w:rsidR="00CD2194" w:rsidRPr="00A92BD0" w:rsidRDefault="00CD2194" w:rsidP="00385F5E">
            <w:pPr>
              <w:spacing w:line="240" w:lineRule="auto"/>
              <w:jc w:val="center"/>
              <w:rPr>
                <w:moveTo w:id="928" w:author="Nicolás Riveras Muñoz" w:date="2022-09-13T15:56:00Z"/>
                <w:bCs/>
                <w:kern w:val="24"/>
                <w:szCs w:val="22"/>
                <w:lang w:val="es-ES_tradnl"/>
              </w:rPr>
            </w:pPr>
            <w:moveTo w:id="929" w:author="Nicolás Riveras Muñoz" w:date="2022-09-13T15:56:00Z">
              <w:r w:rsidRPr="00A92BD0">
                <w:rPr>
                  <w:bCs/>
                  <w:kern w:val="24"/>
                  <w:szCs w:val="22"/>
                  <w:lang w:val="es-ES_tradnl"/>
                </w:rPr>
                <w:t>T3</w:t>
              </w:r>
            </w:moveTo>
          </w:p>
        </w:tc>
        <w:tc>
          <w:tcPr>
            <w:tcW w:w="0" w:type="auto"/>
            <w:vAlign w:val="center"/>
          </w:tcPr>
          <w:p w14:paraId="3F877EC5" w14:textId="255E9EA4" w:rsidR="00CD2194" w:rsidRPr="00A92BD0" w:rsidRDefault="00634946" w:rsidP="00385F5E">
            <w:pPr>
              <w:spacing w:line="240" w:lineRule="auto"/>
              <w:jc w:val="center"/>
              <w:rPr>
                <w:moveTo w:id="930" w:author="Nicolás Riveras Muñoz" w:date="2022-09-13T15:56:00Z"/>
                <w:bCs/>
                <w:kern w:val="24"/>
                <w:szCs w:val="22"/>
                <w:lang w:val="es-ES_tradnl"/>
              </w:rPr>
            </w:pPr>
            <w:ins w:id="931" w:author="Nicolás Riveras Muñoz" w:date="2022-09-14T21:12:00Z">
              <w:r>
                <w:rPr>
                  <w:bCs/>
                  <w:kern w:val="24"/>
                  <w:szCs w:val="22"/>
                  <w:lang w:val="es-ES_tradnl"/>
                </w:rPr>
                <w:t>+M</w:t>
              </w:r>
            </w:ins>
            <w:moveTo w:id="932" w:author="Nicolás Riveras Muñoz" w:date="2022-09-13T15:56:00Z">
              <w:del w:id="933" w:author="Nicolás Riveras Muñoz" w:date="2022-09-14T21:12:00Z">
                <w:r w:rsidR="00CD2194" w:rsidDel="00634946">
                  <w:rPr>
                    <w:bCs/>
                    <w:kern w:val="24"/>
                    <w:szCs w:val="22"/>
                    <w:lang w:val="es-ES_tradnl"/>
                  </w:rPr>
                  <w:delText>I</w:delText>
                </w:r>
                <w:r w:rsidR="00CD2194" w:rsidRPr="00A92BD0" w:rsidDel="00634946">
                  <w:rPr>
                    <w:bCs/>
                    <w:kern w:val="24"/>
                    <w:szCs w:val="22"/>
                    <w:lang w:val="es-ES_tradnl"/>
                  </w:rPr>
                  <w:delText>T</w:delText>
                </w:r>
              </w:del>
            </w:moveTo>
          </w:p>
        </w:tc>
        <w:tc>
          <w:tcPr>
            <w:tcW w:w="1079" w:type="dxa"/>
            <w:vAlign w:val="center"/>
          </w:tcPr>
          <w:p w14:paraId="4C1730DE" w14:textId="653F00AF" w:rsidR="00CD2194" w:rsidRPr="00A92BD0" w:rsidRDefault="00D5096E" w:rsidP="00385F5E">
            <w:pPr>
              <w:spacing w:line="240" w:lineRule="auto"/>
              <w:jc w:val="center"/>
              <w:rPr>
                <w:moveTo w:id="934" w:author="Nicolás Riveras Muñoz" w:date="2022-09-13T15:56:00Z"/>
                <w:bCs/>
                <w:kern w:val="24"/>
                <w:szCs w:val="22"/>
                <w:lang w:val="es-ES_tradnl"/>
              </w:rPr>
            </w:pPr>
            <w:ins w:id="935" w:author="Nicolás Riveras Muñoz" w:date="2022-09-17T07:11:00Z">
              <w:r>
                <w:rPr>
                  <w:bCs/>
                  <w:kern w:val="24"/>
                  <w:szCs w:val="22"/>
                  <w:lang w:val="es-ES_tradnl"/>
                </w:rPr>
                <w:t>t</w:t>
              </w:r>
            </w:ins>
            <w:moveTo w:id="936" w:author="Nicolás Riveras Muñoz" w:date="2022-09-13T15:56:00Z">
              <w:del w:id="937" w:author="Nicolás Riveras Muñoz" w:date="2022-09-17T07:11:00Z">
                <w:r w:rsidR="00CD2194" w:rsidRPr="00A92BD0" w:rsidDel="00D5096E">
                  <w:rPr>
                    <w:bCs/>
                    <w:kern w:val="24"/>
                    <w:szCs w:val="22"/>
                    <w:lang w:val="es-ES_tradnl"/>
                  </w:rPr>
                  <w:delText>T</w:delText>
                </w:r>
              </w:del>
              <w:r w:rsidR="00CD2194" w:rsidRPr="00A92BD0">
                <w:rPr>
                  <w:bCs/>
                  <w:kern w:val="24"/>
                  <w:szCs w:val="22"/>
                  <w:lang w:val="es-ES_tradnl"/>
                </w:rPr>
                <w:t>opsoil</w:t>
              </w:r>
            </w:moveTo>
          </w:p>
        </w:tc>
        <w:tc>
          <w:tcPr>
            <w:tcW w:w="2126" w:type="dxa"/>
            <w:vAlign w:val="center"/>
          </w:tcPr>
          <w:p w14:paraId="30BAA4AB" w14:textId="77777777" w:rsidR="00CD2194" w:rsidRPr="00A92BD0" w:rsidRDefault="00CD2194" w:rsidP="00385F5E">
            <w:pPr>
              <w:spacing w:line="240" w:lineRule="auto"/>
              <w:jc w:val="center"/>
              <w:rPr>
                <w:moveTo w:id="938" w:author="Nicolás Riveras Muñoz" w:date="2022-09-13T15:56:00Z"/>
                <w:bCs/>
                <w:kern w:val="24"/>
                <w:szCs w:val="22"/>
                <w:lang w:val="es-ES_tradnl"/>
              </w:rPr>
            </w:pPr>
            <w:moveTo w:id="939" w:author="Nicolás Riveras Muñoz" w:date="2022-09-13T15:56:00Z">
              <w:r w:rsidRPr="00A92BD0">
                <w:rPr>
                  <w:bCs/>
                  <w:kern w:val="24"/>
                  <w:szCs w:val="22"/>
                  <w:lang w:val="es-ES_tradnl"/>
                </w:rPr>
                <w:t>T3= -0</w:t>
              </w:r>
              <w:r>
                <w:rPr>
                  <w:bCs/>
                  <w:kern w:val="24"/>
                  <w:szCs w:val="22"/>
                  <w:lang w:val="es-ES_tradnl"/>
                </w:rPr>
                <w:t>.</w:t>
              </w:r>
              <w:r w:rsidRPr="00A92BD0">
                <w:rPr>
                  <w:bCs/>
                  <w:kern w:val="24"/>
                  <w:szCs w:val="22"/>
                  <w:lang w:val="es-ES_tradnl"/>
                </w:rPr>
                <w:t>004x + 0</w:t>
              </w:r>
              <w:r>
                <w:rPr>
                  <w:bCs/>
                  <w:kern w:val="24"/>
                  <w:szCs w:val="22"/>
                  <w:lang w:val="es-ES_tradnl"/>
                </w:rPr>
                <w:t>.</w:t>
              </w:r>
              <w:r w:rsidRPr="00A92BD0">
                <w:rPr>
                  <w:bCs/>
                  <w:kern w:val="24"/>
                  <w:szCs w:val="22"/>
                  <w:lang w:val="es-ES_tradnl"/>
                </w:rPr>
                <w:t>043</w:t>
              </w:r>
            </w:moveTo>
          </w:p>
        </w:tc>
        <w:tc>
          <w:tcPr>
            <w:tcW w:w="978" w:type="dxa"/>
            <w:vAlign w:val="center"/>
          </w:tcPr>
          <w:p w14:paraId="034BFCCE" w14:textId="77777777" w:rsidR="00CD2194" w:rsidRPr="00A92BD0" w:rsidRDefault="00CD2194" w:rsidP="00385F5E">
            <w:pPr>
              <w:spacing w:line="240" w:lineRule="auto"/>
              <w:jc w:val="center"/>
              <w:rPr>
                <w:moveTo w:id="940" w:author="Nicolás Riveras Muñoz" w:date="2022-09-13T15:56:00Z"/>
                <w:bCs/>
                <w:kern w:val="24"/>
                <w:szCs w:val="22"/>
                <w:lang w:val="es-ES_tradnl"/>
              </w:rPr>
            </w:pPr>
            <w:moveTo w:id="941" w:author="Nicolás Riveras Muñoz" w:date="2022-09-13T15:56:00Z">
              <w:r w:rsidRPr="00A92BD0">
                <w:rPr>
                  <w:bCs/>
                  <w:kern w:val="24"/>
                  <w:szCs w:val="22"/>
                  <w:lang w:val="es-ES_tradnl"/>
                </w:rPr>
                <w:t>0</w:t>
              </w:r>
              <w:r>
                <w:rPr>
                  <w:bCs/>
                  <w:kern w:val="24"/>
                  <w:szCs w:val="22"/>
                  <w:lang w:val="es-ES_tradnl"/>
                </w:rPr>
                <w:t>.</w:t>
              </w:r>
              <w:r w:rsidRPr="00A92BD0">
                <w:rPr>
                  <w:bCs/>
                  <w:kern w:val="24"/>
                  <w:szCs w:val="22"/>
                  <w:lang w:val="es-ES_tradnl"/>
                </w:rPr>
                <w:t>1329</w:t>
              </w:r>
            </w:moveTo>
          </w:p>
        </w:tc>
        <w:tc>
          <w:tcPr>
            <w:tcW w:w="1290" w:type="dxa"/>
          </w:tcPr>
          <w:p w14:paraId="152E25A8" w14:textId="77777777" w:rsidR="00CD2194" w:rsidRPr="00A92BD0" w:rsidRDefault="00CD2194" w:rsidP="00385F5E">
            <w:pPr>
              <w:spacing w:line="240" w:lineRule="auto"/>
              <w:jc w:val="center"/>
              <w:rPr>
                <w:moveTo w:id="942" w:author="Nicolás Riveras Muñoz" w:date="2022-09-13T15:56:00Z"/>
                <w:bCs/>
                <w:kern w:val="24"/>
                <w:szCs w:val="22"/>
                <w:lang w:val="es-ES_tradnl"/>
              </w:rPr>
            </w:pPr>
            <w:moveTo w:id="943" w:author="Nicolás Riveras Muñoz" w:date="2022-09-13T15:56:00Z">
              <w:r w:rsidRPr="00A92BD0">
                <w:rPr>
                  <w:bCs/>
                  <w:kern w:val="24"/>
                  <w:szCs w:val="22"/>
                  <w:lang w:val="es-ES_tradnl"/>
                </w:rPr>
                <w:t>b</w:t>
              </w:r>
            </w:moveTo>
          </w:p>
        </w:tc>
      </w:tr>
      <w:tr w:rsidR="00CD2194" w:rsidRPr="00A92BD0" w14:paraId="5B901B80" w14:textId="77777777" w:rsidTr="00385F5E">
        <w:trPr>
          <w:trHeight w:val="283"/>
        </w:trPr>
        <w:tc>
          <w:tcPr>
            <w:tcW w:w="0" w:type="auto"/>
            <w:tcBorders>
              <w:bottom w:val="single" w:sz="4" w:space="0" w:color="auto"/>
            </w:tcBorders>
            <w:vAlign w:val="center"/>
          </w:tcPr>
          <w:p w14:paraId="681009F9" w14:textId="77777777" w:rsidR="00CD2194" w:rsidRPr="00A92BD0" w:rsidRDefault="00CD2194" w:rsidP="00385F5E">
            <w:pPr>
              <w:spacing w:line="240" w:lineRule="auto"/>
              <w:jc w:val="center"/>
              <w:rPr>
                <w:moveTo w:id="944" w:author="Nicolás Riveras Muñoz" w:date="2022-09-13T15:56:00Z"/>
                <w:bCs/>
                <w:kern w:val="24"/>
                <w:szCs w:val="22"/>
                <w:lang w:val="es-ES_tradnl"/>
              </w:rPr>
            </w:pPr>
          </w:p>
        </w:tc>
        <w:tc>
          <w:tcPr>
            <w:tcW w:w="0" w:type="auto"/>
            <w:tcBorders>
              <w:bottom w:val="single" w:sz="4" w:space="0" w:color="auto"/>
            </w:tcBorders>
            <w:vAlign w:val="center"/>
          </w:tcPr>
          <w:p w14:paraId="4A5B7F55" w14:textId="77777777" w:rsidR="00CD2194" w:rsidRPr="00A92BD0" w:rsidRDefault="00CD2194" w:rsidP="00385F5E">
            <w:pPr>
              <w:spacing w:line="240" w:lineRule="auto"/>
              <w:jc w:val="center"/>
              <w:rPr>
                <w:moveTo w:id="945" w:author="Nicolás Riveras Muñoz" w:date="2022-09-13T15:56:00Z"/>
                <w:bCs/>
                <w:kern w:val="24"/>
                <w:szCs w:val="22"/>
                <w:lang w:val="es-ES_tradnl"/>
              </w:rPr>
            </w:pPr>
            <w:moveTo w:id="946" w:author="Nicolás Riveras Muñoz" w:date="2022-09-13T15:56:00Z">
              <w:r w:rsidRPr="00A92BD0">
                <w:rPr>
                  <w:bCs/>
                  <w:kern w:val="24"/>
                  <w:szCs w:val="22"/>
                  <w:lang w:val="es-ES_tradnl"/>
                </w:rPr>
                <w:t>T4</w:t>
              </w:r>
            </w:moveTo>
          </w:p>
        </w:tc>
        <w:tc>
          <w:tcPr>
            <w:tcW w:w="0" w:type="auto"/>
            <w:tcBorders>
              <w:bottom w:val="single" w:sz="4" w:space="0" w:color="auto"/>
            </w:tcBorders>
            <w:vAlign w:val="center"/>
          </w:tcPr>
          <w:p w14:paraId="3330AC9B" w14:textId="6C58073D" w:rsidR="00CD2194" w:rsidRPr="00A92BD0" w:rsidRDefault="00634946" w:rsidP="00385F5E">
            <w:pPr>
              <w:spacing w:line="240" w:lineRule="auto"/>
              <w:jc w:val="center"/>
              <w:rPr>
                <w:moveTo w:id="947" w:author="Nicolás Riveras Muñoz" w:date="2022-09-13T15:56:00Z"/>
                <w:bCs/>
                <w:kern w:val="24"/>
                <w:szCs w:val="22"/>
                <w:lang w:val="es-ES_tradnl"/>
              </w:rPr>
            </w:pPr>
            <w:ins w:id="948" w:author="Nicolás Riveras Muñoz" w:date="2022-09-14T21:12:00Z">
              <w:r>
                <w:rPr>
                  <w:bCs/>
                  <w:kern w:val="24"/>
                  <w:szCs w:val="22"/>
                  <w:lang w:val="es-ES_tradnl"/>
                </w:rPr>
                <w:t>+M</w:t>
              </w:r>
            </w:ins>
            <w:moveTo w:id="949" w:author="Nicolás Riveras Muñoz" w:date="2022-09-13T15:56:00Z">
              <w:del w:id="950" w:author="Nicolás Riveras Muñoz" w:date="2022-09-14T21:12:00Z">
                <w:r w:rsidR="00CD2194" w:rsidDel="00634946">
                  <w:rPr>
                    <w:bCs/>
                    <w:kern w:val="24"/>
                    <w:szCs w:val="22"/>
                    <w:lang w:val="es-ES_tradnl"/>
                  </w:rPr>
                  <w:delText>I</w:delText>
                </w:r>
                <w:r w:rsidR="00CD2194" w:rsidRPr="00A92BD0" w:rsidDel="00634946">
                  <w:rPr>
                    <w:bCs/>
                    <w:kern w:val="24"/>
                    <w:szCs w:val="22"/>
                    <w:lang w:val="es-ES_tradnl"/>
                  </w:rPr>
                  <w:delText>T</w:delText>
                </w:r>
              </w:del>
            </w:moveTo>
          </w:p>
        </w:tc>
        <w:tc>
          <w:tcPr>
            <w:tcW w:w="1079" w:type="dxa"/>
            <w:tcBorders>
              <w:bottom w:val="single" w:sz="4" w:space="0" w:color="auto"/>
            </w:tcBorders>
            <w:vAlign w:val="center"/>
          </w:tcPr>
          <w:p w14:paraId="6D5A9025" w14:textId="193769BB" w:rsidR="00CD2194" w:rsidRPr="00A92BD0" w:rsidRDefault="00D5096E" w:rsidP="00385F5E">
            <w:pPr>
              <w:spacing w:line="240" w:lineRule="auto"/>
              <w:jc w:val="center"/>
              <w:rPr>
                <w:moveTo w:id="951" w:author="Nicolás Riveras Muñoz" w:date="2022-09-13T15:56:00Z"/>
                <w:bCs/>
                <w:kern w:val="24"/>
                <w:szCs w:val="22"/>
                <w:lang w:val="es-ES_tradnl"/>
              </w:rPr>
            </w:pPr>
            <w:ins w:id="952" w:author="Nicolás Riveras Muñoz" w:date="2022-09-17T07:11:00Z">
              <w:r>
                <w:rPr>
                  <w:bCs/>
                  <w:kern w:val="24"/>
                  <w:szCs w:val="22"/>
                  <w:lang w:val="es-ES_tradnl"/>
                </w:rPr>
                <w:t>s</w:t>
              </w:r>
            </w:ins>
            <w:moveTo w:id="953" w:author="Nicolás Riveras Muñoz" w:date="2022-09-13T15:56:00Z">
              <w:del w:id="954" w:author="Nicolás Riveras Muñoz" w:date="2022-09-17T07:11:00Z">
                <w:r w:rsidR="00CD2194" w:rsidRPr="00A92BD0" w:rsidDel="00D5096E">
                  <w:rPr>
                    <w:bCs/>
                    <w:kern w:val="24"/>
                    <w:szCs w:val="22"/>
                    <w:lang w:val="es-ES_tradnl"/>
                  </w:rPr>
                  <w:delText>S</w:delText>
                </w:r>
              </w:del>
              <w:r w:rsidR="00CD2194" w:rsidRPr="00A92BD0">
                <w:rPr>
                  <w:bCs/>
                  <w:kern w:val="24"/>
                  <w:szCs w:val="22"/>
                  <w:lang w:val="es-ES_tradnl"/>
                </w:rPr>
                <w:t>ubsoil</w:t>
              </w:r>
            </w:moveTo>
          </w:p>
        </w:tc>
        <w:tc>
          <w:tcPr>
            <w:tcW w:w="2126" w:type="dxa"/>
            <w:tcBorders>
              <w:bottom w:val="single" w:sz="4" w:space="0" w:color="auto"/>
            </w:tcBorders>
            <w:vAlign w:val="center"/>
          </w:tcPr>
          <w:p w14:paraId="4658D37A" w14:textId="77777777" w:rsidR="00CD2194" w:rsidRPr="00A92BD0" w:rsidRDefault="00CD2194" w:rsidP="00385F5E">
            <w:pPr>
              <w:spacing w:line="240" w:lineRule="auto"/>
              <w:jc w:val="center"/>
              <w:rPr>
                <w:moveTo w:id="955" w:author="Nicolás Riveras Muñoz" w:date="2022-09-13T15:56:00Z"/>
                <w:bCs/>
                <w:kern w:val="24"/>
                <w:szCs w:val="22"/>
                <w:lang w:val="es-ES_tradnl"/>
              </w:rPr>
            </w:pPr>
            <w:moveTo w:id="956" w:author="Nicolás Riveras Muñoz" w:date="2022-09-13T15:56:00Z">
              <w:r w:rsidRPr="00A92BD0">
                <w:rPr>
                  <w:bCs/>
                  <w:kern w:val="24"/>
                  <w:szCs w:val="22"/>
                  <w:lang w:val="es-ES_tradnl"/>
                </w:rPr>
                <w:t>T4= -0</w:t>
              </w:r>
              <w:r>
                <w:rPr>
                  <w:bCs/>
                  <w:kern w:val="24"/>
                  <w:szCs w:val="22"/>
                  <w:lang w:val="es-ES_tradnl"/>
                </w:rPr>
                <w:t>.</w:t>
              </w:r>
              <w:r w:rsidRPr="00A92BD0">
                <w:rPr>
                  <w:bCs/>
                  <w:kern w:val="24"/>
                  <w:szCs w:val="22"/>
                  <w:lang w:val="es-ES_tradnl"/>
                </w:rPr>
                <w:t>006x + 0</w:t>
              </w:r>
              <w:r>
                <w:rPr>
                  <w:bCs/>
                  <w:kern w:val="24"/>
                  <w:szCs w:val="22"/>
                  <w:lang w:val="es-ES_tradnl"/>
                </w:rPr>
                <w:t>.</w:t>
              </w:r>
              <w:r w:rsidRPr="00A92BD0">
                <w:rPr>
                  <w:bCs/>
                  <w:kern w:val="24"/>
                  <w:szCs w:val="22"/>
                  <w:lang w:val="es-ES_tradnl"/>
                </w:rPr>
                <w:t>060</w:t>
              </w:r>
            </w:moveTo>
          </w:p>
        </w:tc>
        <w:tc>
          <w:tcPr>
            <w:tcW w:w="978" w:type="dxa"/>
            <w:tcBorders>
              <w:bottom w:val="single" w:sz="4" w:space="0" w:color="auto"/>
            </w:tcBorders>
            <w:vAlign w:val="center"/>
          </w:tcPr>
          <w:p w14:paraId="58B5C8DC" w14:textId="77777777" w:rsidR="00CD2194" w:rsidRPr="00A92BD0" w:rsidRDefault="00CD2194" w:rsidP="00385F5E">
            <w:pPr>
              <w:spacing w:line="240" w:lineRule="auto"/>
              <w:jc w:val="center"/>
              <w:rPr>
                <w:moveTo w:id="957" w:author="Nicolás Riveras Muñoz" w:date="2022-09-13T15:56:00Z"/>
                <w:bCs/>
                <w:kern w:val="24"/>
                <w:szCs w:val="22"/>
                <w:lang w:val="es-ES_tradnl"/>
              </w:rPr>
            </w:pPr>
            <w:moveTo w:id="958" w:author="Nicolás Riveras Muñoz" w:date="2022-09-13T15:56:00Z">
              <w:r w:rsidRPr="00A92BD0">
                <w:rPr>
                  <w:bCs/>
                  <w:kern w:val="24"/>
                  <w:szCs w:val="22"/>
                  <w:lang w:val="es-ES_tradnl"/>
                </w:rPr>
                <w:t>0</w:t>
              </w:r>
              <w:r>
                <w:rPr>
                  <w:bCs/>
                  <w:kern w:val="24"/>
                  <w:szCs w:val="22"/>
                  <w:lang w:val="es-ES_tradnl"/>
                </w:rPr>
                <w:t>.</w:t>
              </w:r>
              <w:r w:rsidRPr="00A92BD0">
                <w:rPr>
                  <w:bCs/>
                  <w:kern w:val="24"/>
                  <w:szCs w:val="22"/>
                  <w:lang w:val="es-ES_tradnl"/>
                </w:rPr>
                <w:t>0323</w:t>
              </w:r>
            </w:moveTo>
          </w:p>
        </w:tc>
        <w:tc>
          <w:tcPr>
            <w:tcW w:w="1290" w:type="dxa"/>
            <w:tcBorders>
              <w:bottom w:val="single" w:sz="4" w:space="0" w:color="auto"/>
            </w:tcBorders>
          </w:tcPr>
          <w:p w14:paraId="50E77C15" w14:textId="77777777" w:rsidR="00CD2194" w:rsidRPr="00A92BD0" w:rsidRDefault="00CD2194" w:rsidP="00385F5E">
            <w:pPr>
              <w:spacing w:line="240" w:lineRule="auto"/>
              <w:jc w:val="center"/>
              <w:rPr>
                <w:moveTo w:id="959" w:author="Nicolás Riveras Muñoz" w:date="2022-09-13T15:56:00Z"/>
                <w:bCs/>
                <w:kern w:val="24"/>
                <w:szCs w:val="22"/>
                <w:lang w:val="es-ES_tradnl"/>
              </w:rPr>
            </w:pPr>
            <w:moveTo w:id="960" w:author="Nicolás Riveras Muñoz" w:date="2022-09-13T15:56:00Z">
              <w:r w:rsidRPr="00A92BD0">
                <w:rPr>
                  <w:bCs/>
                  <w:kern w:val="24"/>
                  <w:szCs w:val="22"/>
                  <w:lang w:val="es-ES_tradnl"/>
                </w:rPr>
                <w:t>ab</w:t>
              </w:r>
            </w:moveTo>
          </w:p>
        </w:tc>
      </w:tr>
    </w:tbl>
    <w:moveToRangeEnd w:id="785"/>
    <w:p w14:paraId="455A5C19" w14:textId="2FED3E1F" w:rsidR="00E85C04" w:rsidRDefault="00893CD2">
      <w:pPr>
        <w:pStyle w:val="MDPI31text"/>
        <w:rPr>
          <w:ins w:id="961" w:author="Nicolás Riveras Muñoz" w:date="2022-09-13T22:30:00Z"/>
        </w:rPr>
        <w:pPrChange w:id="962" w:author="Nicolás Riveras Muñoz" w:date="2022-09-14T12:38:00Z">
          <w:pPr>
            <w:pStyle w:val="MDPI23heading3"/>
            <w:jc w:val="both"/>
            <w:outlineLvl w:val="9"/>
          </w:pPr>
        </w:pPrChange>
      </w:pPr>
      <w:ins w:id="963" w:author="Nicolás Riveras Muñoz" w:date="2022-09-13T19:53:00Z">
        <w:r w:rsidRPr="007D495B">
          <w:rPr>
            <w:noProof/>
            <w:rPrChange w:id="964" w:author="Nicolás Riveras Muñoz" w:date="2022-09-14T10:14:00Z">
              <w:rPr>
                <w:noProof/>
                <w:highlight w:val="yellow"/>
              </w:rPr>
            </w:rPrChange>
          </w:rPr>
          <w:t xml:space="preserve">The </w:t>
        </w:r>
        <w:r w:rsidRPr="007D495B">
          <w:rPr>
            <w:rPrChange w:id="965" w:author="Nicolás Riveras Muñoz" w:date="2022-09-14T10:14:00Z">
              <w:rPr>
                <w:noProof/>
                <w:highlight w:val="yellow"/>
              </w:rPr>
            </w:rPrChange>
          </w:rPr>
          <w:t>linear</w:t>
        </w:r>
        <w:r w:rsidRPr="007D495B">
          <w:rPr>
            <w:noProof/>
            <w:rPrChange w:id="966" w:author="Nicolás Riveras Muñoz" w:date="2022-09-14T10:14:00Z">
              <w:rPr>
                <w:noProof/>
                <w:highlight w:val="yellow"/>
              </w:rPr>
            </w:rPrChange>
          </w:rPr>
          <w:t xml:space="preserve"> regression coefficients (Table 2) of the relation between soil water pressure and unsaturated hydraulic conductivity (Figure 6) presents a negative slope</w:t>
        </w:r>
        <w:r w:rsidRPr="007D495B">
          <w:rPr>
            <w:noProof/>
            <w:rPrChange w:id="967" w:author="Nicolás Riveras Muñoz" w:date="2022-09-14T10:14:00Z">
              <w:rPr/>
            </w:rPrChange>
          </w:rPr>
          <w:t xml:space="preserve"> indicating</w:t>
        </w:r>
        <w:r w:rsidRPr="007D495B">
          <w:t xml:space="preserve"> an inverse relation between those variables.</w:t>
        </w:r>
      </w:ins>
      <w:ins w:id="968" w:author="Nicolás Riveras Muñoz" w:date="2022-09-13T23:16:00Z">
        <w:r w:rsidR="00E54C92" w:rsidRPr="007D495B">
          <w:t xml:space="preserve"> </w:t>
        </w:r>
      </w:ins>
      <w:moveToRangeStart w:id="969" w:author="Nicolás Riveras Muñoz" w:date="2022-09-13T22:30:00Z" w:name="move114000670"/>
      <w:moveTo w:id="970" w:author="Nicolás Riveras Muñoz" w:date="2022-09-13T22:30:00Z">
        <w:r w:rsidR="00E85C04" w:rsidRPr="007D495B">
          <w:t xml:space="preserve">However, due to the high variability, not all cases fit well to the rectilinear model. </w:t>
        </w:r>
        <w:r w:rsidR="00E85C04" w:rsidRPr="007D495B">
          <w:rPr>
            <w:rPrChange w:id="971" w:author="Nicolás Riveras Muñoz" w:date="2022-09-14T10:14:00Z">
              <w:rPr>
                <w:highlight w:val="yellow"/>
              </w:rPr>
            </w:rPrChange>
          </w:rPr>
          <w:t xml:space="preserve">The slope and the intercept are greater in the </w:t>
        </w:r>
      </w:moveTo>
      <w:ins w:id="972" w:author="Nicolás Riveras Muñoz" w:date="2022-09-14T21:13:00Z">
        <w:r w:rsidR="008B34B7" w:rsidRPr="008B34B7">
          <w:t xml:space="preserve">places with frequent crossing of machinery (+M) </w:t>
        </w:r>
        <w:r w:rsidR="008B34B7">
          <w:t>then in the</w:t>
        </w:r>
        <w:r w:rsidR="008B34B7" w:rsidRPr="008B34B7">
          <w:t xml:space="preserve"> places without crossing </w:t>
        </w:r>
        <w:r w:rsidR="008B34B7">
          <w:t xml:space="preserve">of it </w:t>
        </w:r>
        <w:r w:rsidR="008B34B7" w:rsidRPr="008B34B7">
          <w:t>(-M)</w:t>
        </w:r>
        <w:r w:rsidR="008B34B7">
          <w:t xml:space="preserve"> </w:t>
        </w:r>
      </w:ins>
      <w:moveTo w:id="973" w:author="Nicolás Riveras Muñoz" w:date="2022-09-13T22:30:00Z">
        <w:del w:id="974" w:author="Nicolás Riveras Muñoz" w:date="2022-09-14T21:13:00Z">
          <w:r w:rsidR="00E85C04" w:rsidRPr="007D495B" w:rsidDel="008B34B7">
            <w:rPr>
              <w:rPrChange w:id="975" w:author="Nicolás Riveras Muñoz" w:date="2022-09-14T10:14:00Z">
                <w:rPr>
                  <w:highlight w:val="yellow"/>
                </w:rPr>
              </w:rPrChange>
            </w:rPr>
            <w:delText xml:space="preserve">outside-the-wheel-track (OT) zone than in-the-wheel-track (IT) </w:delText>
          </w:r>
        </w:del>
        <w:r w:rsidR="00E85C04" w:rsidRPr="007D495B">
          <w:rPr>
            <w:rPrChange w:id="976" w:author="Nicolás Riveras Muñoz" w:date="2022-09-14T10:14:00Z">
              <w:rPr>
                <w:highlight w:val="yellow"/>
              </w:rPr>
            </w:rPrChange>
          </w:rPr>
          <w:t>at the same depth, more notoriously in the high PR zone.</w:t>
        </w:r>
        <w:r w:rsidR="00E85C04" w:rsidRPr="007D495B">
          <w:t xml:space="preserve"> The saturated hydraulic conductivity can be obtained from the extrapolation of soil water pressure to </w:t>
        </w:r>
        <w:del w:id="977" w:author="Nicolás Riveras Muñoz" w:date="2022-09-14T10:14:00Z">
          <w:r w:rsidR="00E85C04" w:rsidRPr="007D495B" w:rsidDel="007D495B">
            <w:delText>0</w:delText>
          </w:r>
        </w:del>
      </w:moveTo>
      <w:ins w:id="978" w:author="Nicolás Riveras Muñoz" w:date="2022-09-14T10:14:00Z">
        <w:r w:rsidR="007D495B" w:rsidRPr="007D495B">
          <w:t>0</w:t>
        </w:r>
      </w:ins>
      <w:moveTo w:id="979" w:author="Nicolás Riveras Muñoz" w:date="2022-09-13T22:30:00Z">
        <w:r w:rsidR="00E85C04" w:rsidRPr="007D495B">
          <w:t xml:space="preserve"> Pa. </w:t>
        </w:r>
        <w:r w:rsidR="00E85C04" w:rsidRPr="007D495B">
          <w:rPr>
            <w:rPrChange w:id="980" w:author="Nicolás Riveras Muñoz" w:date="2022-09-14T10:14:00Z">
              <w:rPr>
                <w:highlight w:val="yellow"/>
              </w:rPr>
            </w:rPrChange>
          </w:rPr>
          <w:t>It maintains higher values in the subsoil for the IT condition, statistically validated by t-tests</w:t>
        </w:r>
        <w:r w:rsidR="00E85C04" w:rsidRPr="007D495B">
          <w:t>.</w:t>
        </w:r>
      </w:moveTo>
      <w:moveToRangeEnd w:id="969"/>
    </w:p>
    <w:p w14:paraId="20B9A7BE" w14:textId="00C27019" w:rsidR="00CD2194" w:rsidRDefault="00CD2194">
      <w:pPr>
        <w:pStyle w:val="MDPI23heading3"/>
        <w:spacing w:before="240"/>
        <w:rPr>
          <w:ins w:id="981" w:author="Nicolás Riveras Muñoz" w:date="2022-09-13T22:31:00Z"/>
        </w:rPr>
        <w:pPrChange w:id="982" w:author="Nicolás Riveras Muñoz" w:date="2022-09-14T12:39:00Z">
          <w:pPr>
            <w:pStyle w:val="MDPI23heading3"/>
          </w:pPr>
        </w:pPrChange>
      </w:pPr>
      <w:ins w:id="983" w:author="Nicolás Riveras Muñoz" w:date="2022-09-13T15:59:00Z">
        <w:r w:rsidRPr="00E97617">
          <w:t>Saturated hydraulic conductivity (K</w:t>
        </w:r>
        <w:r w:rsidRPr="00E97617">
          <w:rPr>
            <w:vertAlign w:val="subscript"/>
          </w:rPr>
          <w:t>s</w:t>
        </w:r>
        <w:r>
          <w:rPr>
            <w:vertAlign w:val="subscript"/>
          </w:rPr>
          <w:t>at</w:t>
        </w:r>
        <w:r w:rsidRPr="00E97617">
          <w:t>)</w:t>
        </w:r>
      </w:ins>
    </w:p>
    <w:p w14:paraId="66FCE99D" w14:textId="207E874D" w:rsidR="00E85C04" w:rsidRPr="009E37AA" w:rsidRDefault="00E85C04">
      <w:pPr>
        <w:pStyle w:val="MDPI31text"/>
        <w:spacing w:after="240"/>
        <w:rPr>
          <w:ins w:id="984" w:author="Nicolás Riveras Muñoz" w:date="2022-09-13T15:59:00Z"/>
        </w:rPr>
        <w:pPrChange w:id="985" w:author="Nicolás Riveras Muñoz" w:date="2022-09-14T10:21:00Z">
          <w:pPr>
            <w:pStyle w:val="MDPI23heading3"/>
          </w:pPr>
        </w:pPrChange>
      </w:pPr>
      <w:moveToRangeStart w:id="986" w:author="Nicolás Riveras Muñoz" w:date="2022-09-13T22:31:00Z" w:name="move114000697"/>
      <w:moveTo w:id="987" w:author="Nicolás Riveras Muñoz" w:date="2022-09-13T22:31:00Z">
        <w:r w:rsidRPr="009E37AA">
          <w:rPr>
            <w:rPrChange w:id="988" w:author="Nicolás Riveras Muñoz" w:date="2022-09-14T10:18:00Z">
              <w:rPr>
                <w:highlight w:val="yellow"/>
              </w:rPr>
            </w:rPrChange>
          </w:rPr>
          <w:t>As expected, the K</w:t>
        </w:r>
        <w:r w:rsidRPr="009E37AA">
          <w:rPr>
            <w:vertAlign w:val="subscript"/>
            <w:rPrChange w:id="989" w:author="Nicolás Riveras Muñoz" w:date="2022-09-14T10:18:00Z">
              <w:rPr>
                <w:highlight w:val="yellow"/>
                <w:vertAlign w:val="subscript"/>
              </w:rPr>
            </w:rPrChange>
          </w:rPr>
          <w:t>sat</w:t>
        </w:r>
        <w:r w:rsidRPr="009E37AA">
          <w:rPr>
            <w:rPrChange w:id="990" w:author="Nicolás Riveras Muñoz" w:date="2022-09-14T10:18:00Z">
              <w:rPr>
                <w:highlight w:val="yellow"/>
              </w:rPr>
            </w:rPrChange>
          </w:rPr>
          <w:t xml:space="preserve"> presented values that increased in depth, given the increase in both the content and the size of the sands (Table 3). The K</w:t>
        </w:r>
        <w:r w:rsidRPr="009E37AA">
          <w:rPr>
            <w:vertAlign w:val="subscript"/>
            <w:rPrChange w:id="991" w:author="Nicolás Riveras Muñoz" w:date="2022-09-14T10:18:00Z">
              <w:rPr>
                <w:highlight w:val="yellow"/>
                <w:vertAlign w:val="subscript"/>
              </w:rPr>
            </w:rPrChange>
          </w:rPr>
          <w:t>sat</w:t>
        </w:r>
        <w:r w:rsidRPr="009E37AA">
          <w:rPr>
            <w:rPrChange w:id="992" w:author="Nicolás Riveras Muñoz" w:date="2022-09-14T10:18:00Z">
              <w:rPr>
                <w:highlight w:val="yellow"/>
              </w:rPr>
            </w:rPrChange>
          </w:rPr>
          <w:t xml:space="preserve"> collected data show </w:t>
        </w:r>
        <w:del w:id="993" w:author="Nicolás Riveras Muñoz" w:date="2022-09-15T15:00:00Z">
          <w:r w:rsidRPr="009E37AA" w:rsidDel="008201D6">
            <w:rPr>
              <w:rPrChange w:id="994" w:author="Nicolás Riveras Muñoz" w:date="2022-09-14T10:18:00Z">
                <w:rPr>
                  <w:highlight w:val="yellow"/>
                </w:rPr>
              </w:rPrChange>
            </w:rPr>
            <w:delText xml:space="preserve">the same </w:delText>
          </w:r>
        </w:del>
      </w:moveTo>
      <w:ins w:id="995" w:author="Nicolás Riveras Muñoz" w:date="2022-09-15T15:00:00Z">
        <w:r w:rsidR="008201D6">
          <w:t xml:space="preserve">no </w:t>
        </w:r>
      </w:ins>
      <w:moveTo w:id="996" w:author="Nicolás Riveras Muñoz" w:date="2022-09-13T22:31:00Z">
        <w:r w:rsidRPr="009E37AA">
          <w:rPr>
            <w:rPrChange w:id="997" w:author="Nicolás Riveras Muñoz" w:date="2022-09-14T10:18:00Z">
              <w:rPr>
                <w:highlight w:val="yellow"/>
              </w:rPr>
            </w:rPrChange>
          </w:rPr>
          <w:t xml:space="preserve">effect on the </w:t>
        </w:r>
      </w:moveTo>
      <w:ins w:id="998" w:author="Nicolás Riveras Muñoz" w:date="2022-09-14T21:14:00Z">
        <w:r w:rsidR="008B34B7" w:rsidRPr="008B34B7">
          <w:t>places with frequent crossing of machinery (+M) and places without crossing (-M)</w:t>
        </w:r>
      </w:ins>
      <w:ins w:id="999" w:author="Nicolás Riveras Muñoz" w:date="2022-09-15T14:52:00Z">
        <w:r w:rsidR="003C48E6">
          <w:t xml:space="preserve">, but a </w:t>
        </w:r>
      </w:ins>
      <w:ins w:id="1000" w:author="Nicolás Riveras Muñoz" w:date="2022-09-15T15:00:00Z">
        <w:r w:rsidR="008201D6">
          <w:t xml:space="preserve">significant </w:t>
        </w:r>
      </w:ins>
      <w:ins w:id="1001" w:author="Nicolás Riveras Muñoz" w:date="2022-09-15T14:52:00Z">
        <w:r w:rsidR="003C48E6">
          <w:t xml:space="preserve">decrease of it </w:t>
        </w:r>
      </w:ins>
      <w:ins w:id="1002" w:author="Nicolás Riveras Muñoz" w:date="2022-09-15T14:53:00Z">
        <w:r w:rsidR="003C48E6">
          <w:t>in low PR</w:t>
        </w:r>
      </w:ins>
      <w:ins w:id="1003" w:author="Nicolás Riveras Muñoz" w:date="2022-09-14T21:14:00Z">
        <w:r w:rsidR="008B34B7">
          <w:t xml:space="preserve"> </w:t>
        </w:r>
      </w:ins>
      <w:moveTo w:id="1004" w:author="Nicolás Riveras Muñoz" w:date="2022-09-13T22:31:00Z">
        <w:del w:id="1005" w:author="Nicolás Riveras Muñoz" w:date="2022-09-14T21:14:00Z">
          <w:r w:rsidRPr="009E37AA" w:rsidDel="008B34B7">
            <w:rPr>
              <w:rPrChange w:id="1006" w:author="Nicolás Riveras Muñoz" w:date="2022-09-14T10:18:00Z">
                <w:rPr>
                  <w:highlight w:val="yellow"/>
                </w:rPr>
              </w:rPrChange>
            </w:rPr>
            <w:delText xml:space="preserve">in-the-wheel-track (IT) and outside-the-wheel-track (OT) conditions </w:delText>
          </w:r>
        </w:del>
        <w:del w:id="1007" w:author="Nicolás Riveras Muñoz" w:date="2022-09-14T12:39:00Z">
          <w:r w:rsidRPr="009E37AA" w:rsidDel="00FE09C5">
            <w:rPr>
              <w:rPrChange w:id="1008" w:author="Nicolás Riveras Muñoz" w:date="2022-09-14T10:18:00Z">
                <w:rPr>
                  <w:highlight w:val="yellow"/>
                </w:rPr>
              </w:rPrChange>
            </w:rPr>
            <w:delText>and also</w:delText>
          </w:r>
        </w:del>
        <w:ins w:id="1009" w:author="Nicolás Riveras Muñoz" w:date="2022-09-14T12:39:00Z">
          <w:r w:rsidR="00FE09C5" w:rsidRPr="00FE09C5">
            <w:t>and</w:t>
          </w:r>
        </w:ins>
        <w:r w:rsidRPr="009E37AA">
          <w:rPr>
            <w:rPrChange w:id="1010" w:author="Nicolás Riveras Muñoz" w:date="2022-09-14T10:18:00Z">
              <w:rPr>
                <w:highlight w:val="yellow"/>
              </w:rPr>
            </w:rPrChange>
          </w:rPr>
          <w:t xml:space="preserve"> </w:t>
        </w:r>
        <w:del w:id="1011" w:author="Nicolás Riveras Muñoz" w:date="2022-09-15T14:53:00Z">
          <w:r w:rsidRPr="009E37AA" w:rsidDel="003C48E6">
            <w:rPr>
              <w:rPrChange w:id="1012" w:author="Nicolás Riveras Muñoz" w:date="2022-09-14T10:18:00Z">
                <w:rPr>
                  <w:highlight w:val="yellow"/>
                </w:rPr>
              </w:rPrChange>
            </w:rPr>
            <w:delText>between areas of high and low PR</w:delText>
          </w:r>
        </w:del>
      </w:moveTo>
      <w:moveToRangeEnd w:id="986"/>
      <w:ins w:id="1013" w:author="Nicolás Riveras Muñoz" w:date="2022-09-17T07:11:00Z">
        <w:r w:rsidR="00D5096E">
          <w:t>t</w:t>
        </w:r>
      </w:ins>
      <w:ins w:id="1014" w:author="Nicolás Riveras Muñoz" w:date="2022-09-15T14:53:00Z">
        <w:r w:rsidR="003C48E6">
          <w:t>opsoil</w:t>
        </w:r>
      </w:ins>
      <w:ins w:id="1015" w:author="Nicolás Riveras Muñoz" w:date="2022-09-15T15:01:00Z">
        <w:r w:rsidR="008201D6">
          <w:t xml:space="preserve">, </w:t>
        </w:r>
        <w:r w:rsidR="008201D6" w:rsidRPr="008201D6">
          <w:t>related to their respective complements</w:t>
        </w:r>
      </w:ins>
      <w:ins w:id="1016" w:author="Nicolás Riveras Muñoz" w:date="2022-09-14T10:17:00Z">
        <w:r w:rsidR="007D495B" w:rsidRPr="009E37AA">
          <w:rPr>
            <w:rPrChange w:id="1017" w:author="Nicolás Riveras Muñoz" w:date="2022-09-14T10:18:00Z">
              <w:rPr>
                <w:highlight w:val="yellow"/>
              </w:rPr>
            </w:rPrChange>
          </w:rPr>
          <w:t xml:space="preserve">. </w:t>
        </w:r>
      </w:ins>
      <w:ins w:id="1018" w:author="Nicolás Riveras Muñoz" w:date="2022-09-14T10:18:00Z">
        <w:r w:rsidR="007D495B" w:rsidRPr="009E37AA">
          <w:rPr>
            <w:rPrChange w:id="1019" w:author="Nicolás Riveras Muñoz" w:date="2022-09-14T10:18:00Z">
              <w:rPr>
                <w:highlight w:val="yellow"/>
              </w:rPr>
            </w:rPrChange>
          </w:rPr>
          <w:t>The K</w:t>
        </w:r>
        <w:r w:rsidR="007D495B" w:rsidRPr="009E37AA">
          <w:rPr>
            <w:vertAlign w:val="subscript"/>
            <w:rPrChange w:id="1020" w:author="Nicolás Riveras Muñoz" w:date="2022-09-14T10:18:00Z">
              <w:rPr>
                <w:highlight w:val="yellow"/>
                <w:vertAlign w:val="subscript"/>
              </w:rPr>
            </w:rPrChange>
          </w:rPr>
          <w:t xml:space="preserve">sat </w:t>
        </w:r>
        <w:r w:rsidR="007D495B" w:rsidRPr="009E37AA">
          <w:rPr>
            <w:rPrChange w:id="1021" w:author="Nicolás Riveras Muñoz" w:date="2022-09-14T10:18:00Z">
              <w:rPr>
                <w:highlight w:val="yellow"/>
                <w:vertAlign w:val="subscript"/>
              </w:rPr>
            </w:rPrChange>
          </w:rPr>
          <w:t>is considered as high,</w:t>
        </w:r>
        <w:r w:rsidR="007D495B" w:rsidRPr="009E37AA">
          <w:rPr>
            <w:vertAlign w:val="subscript"/>
            <w:rPrChange w:id="1022" w:author="Nicolás Riveras Muñoz" w:date="2022-09-14T10:18:00Z">
              <w:rPr>
                <w:highlight w:val="yellow"/>
                <w:vertAlign w:val="subscript"/>
              </w:rPr>
            </w:rPrChange>
          </w:rPr>
          <w:t xml:space="preserve"> </w:t>
        </w:r>
      </w:ins>
      <w:ins w:id="1023" w:author="Nicolás Riveras Muñoz" w:date="2022-09-13T22:32:00Z">
        <w:r w:rsidRPr="009E37AA">
          <w:rPr>
            <w:rPrChange w:id="1024" w:author="Nicolás Riveras Muñoz" w:date="2022-09-14T10:18:00Z">
              <w:rPr>
                <w:highlight w:val="yellow"/>
              </w:rPr>
            </w:rPrChange>
          </w:rPr>
          <w:t xml:space="preserve">since they are within the range of 0.06 to 0.6 cm </w:t>
        </w:r>
        <w:proofErr w:type="gramStart"/>
        <w:r w:rsidRPr="009E37AA">
          <w:rPr>
            <w:rPrChange w:id="1025" w:author="Nicolás Riveras Muñoz" w:date="2022-09-14T10:18:00Z">
              <w:rPr>
                <w:highlight w:val="yellow"/>
              </w:rPr>
            </w:rPrChange>
          </w:rPr>
          <w:t>min</w:t>
        </w:r>
        <w:r w:rsidRPr="009E37AA">
          <w:rPr>
            <w:vertAlign w:val="superscript"/>
            <w:rPrChange w:id="1026" w:author="Nicolás Riveras Muñoz" w:date="2022-09-14T10:18:00Z">
              <w:rPr>
                <w:highlight w:val="yellow"/>
                <w:vertAlign w:val="superscript"/>
              </w:rPr>
            </w:rPrChange>
          </w:rPr>
          <w:t>-1</w:t>
        </w:r>
      </w:ins>
      <w:proofErr w:type="gramEnd"/>
      <w:ins w:id="1027" w:author="Nicolás Riveras Muñoz" w:date="2022-09-14T10:18:00Z">
        <w:r w:rsidR="007D495B" w:rsidRPr="009E37AA">
          <w:rPr>
            <w:rPrChange w:id="1028" w:author="Nicolás Riveras Muñoz" w:date="2022-09-14T10:18:00Z">
              <w:rPr>
                <w:highlight w:val="yellow"/>
                <w:vertAlign w:val="superscript"/>
              </w:rPr>
            </w:rPrChange>
          </w:rPr>
          <w:t>.</w:t>
        </w:r>
      </w:ins>
    </w:p>
    <w:p w14:paraId="50FE09DC" w14:textId="77777777" w:rsidR="00CD2194" w:rsidRPr="004A2C7A" w:rsidRDefault="00CD2194" w:rsidP="00CD2194">
      <w:pPr>
        <w:pStyle w:val="MDPI41tablecaption"/>
        <w:rPr>
          <w:moveTo w:id="1029" w:author="Nicolás Riveras Muñoz" w:date="2022-09-13T15:59:00Z"/>
          <w:b/>
        </w:rPr>
      </w:pPr>
      <w:moveToRangeStart w:id="1030" w:author="Nicolás Riveras Muñoz" w:date="2022-09-13T15:59:00Z" w:name="move113977212"/>
      <w:moveTo w:id="1031" w:author="Nicolás Riveras Muñoz" w:date="2022-09-13T15:59:00Z">
        <w:r w:rsidRPr="00A92BD0">
          <w:rPr>
            <w:b/>
          </w:rPr>
          <w:t xml:space="preserve">Table 3. </w:t>
        </w:r>
        <w:r w:rsidRPr="004A2C7A">
          <w:rPr>
            <w:bCs/>
          </w:rPr>
          <w:t xml:space="preserve">Saturated hydraulic conductivity (mean, upper limit and lower limit derived by </w:t>
        </w:r>
        <w:r>
          <w:rPr>
            <w:bCs/>
          </w:rPr>
          <w:t>GLMM</w:t>
        </w:r>
        <w:r w:rsidRPr="004A2C7A">
          <w:rPr>
            <w:bCs/>
          </w:rPr>
          <w:t>) as a function of depth in high and low PR areas and for samples under the track and outside the tractor track.</w:t>
        </w:r>
      </w:moveTo>
    </w:p>
    <w:tbl>
      <w:tblPr>
        <w:tblW w:w="3824" w:type="pct"/>
        <w:tblInd w:w="2552" w:type="dxa"/>
        <w:tblLook w:val="00A0" w:firstRow="1" w:lastRow="0" w:firstColumn="1" w:lastColumn="0" w:noHBand="0" w:noVBand="0"/>
      </w:tblPr>
      <w:tblGrid>
        <w:gridCol w:w="1447"/>
        <w:gridCol w:w="183"/>
        <w:gridCol w:w="1057"/>
        <w:gridCol w:w="2809"/>
        <w:gridCol w:w="2605"/>
        <w:gridCol w:w="69"/>
      </w:tblGrid>
      <w:tr w:rsidR="00CD2194" w:rsidRPr="004A2C7A" w14:paraId="07DB9ACD" w14:textId="77777777" w:rsidTr="00385F5E">
        <w:tc>
          <w:tcPr>
            <w:tcW w:w="998" w:type="pct"/>
            <w:gridSpan w:val="2"/>
            <w:tcBorders>
              <w:top w:val="single" w:sz="4" w:space="0" w:color="auto"/>
            </w:tcBorders>
          </w:tcPr>
          <w:p w14:paraId="3CCD21DA" w14:textId="77777777" w:rsidR="00CD2194" w:rsidRPr="004A2C7A" w:rsidRDefault="00CD2194" w:rsidP="00385F5E">
            <w:pPr>
              <w:pStyle w:val="MDPI42tablebody"/>
              <w:spacing w:line="240" w:lineRule="auto"/>
              <w:rPr>
                <w:moveTo w:id="1032" w:author="Nicolás Riveras Muñoz" w:date="2022-09-13T15:59:00Z"/>
                <w:b/>
                <w:snapToGrid/>
              </w:rPr>
            </w:pPr>
          </w:p>
        </w:tc>
        <w:tc>
          <w:tcPr>
            <w:tcW w:w="4002" w:type="pct"/>
            <w:gridSpan w:val="4"/>
            <w:tcBorders>
              <w:top w:val="single" w:sz="4" w:space="0" w:color="auto"/>
            </w:tcBorders>
          </w:tcPr>
          <w:p w14:paraId="24987560" w14:textId="77777777" w:rsidR="00CD2194" w:rsidRPr="004A2C7A" w:rsidRDefault="00CD2194" w:rsidP="00385F5E">
            <w:pPr>
              <w:pStyle w:val="MDPI42tablebody"/>
              <w:spacing w:line="240" w:lineRule="auto"/>
              <w:rPr>
                <w:moveTo w:id="1033" w:author="Nicolás Riveras Muñoz" w:date="2022-09-13T15:59:00Z"/>
                <w:b/>
                <w:snapToGrid/>
              </w:rPr>
            </w:pPr>
            <w:moveTo w:id="1034" w:author="Nicolás Riveras Muñoz" w:date="2022-09-13T15:59:00Z">
              <w:r w:rsidRPr="004A2C7A">
                <w:rPr>
                  <w:b/>
                  <w:snapToGrid/>
                </w:rPr>
                <w:t>K</w:t>
              </w:r>
              <w:r w:rsidRPr="00B40317">
                <w:rPr>
                  <w:b/>
                  <w:snapToGrid/>
                  <w:vertAlign w:val="subscript"/>
                </w:rPr>
                <w:t>sat</w:t>
              </w:r>
              <w:r w:rsidRPr="004A2C7A">
                <w:rPr>
                  <w:b/>
                  <w:snapToGrid/>
                </w:rPr>
                <w:t xml:space="preserve"> (cm </w:t>
              </w:r>
              <w:proofErr w:type="gramStart"/>
              <w:r w:rsidRPr="004A2C7A">
                <w:rPr>
                  <w:b/>
                  <w:snapToGrid/>
                </w:rPr>
                <w:t>m</w:t>
              </w:r>
              <w:r>
                <w:rPr>
                  <w:b/>
                  <w:snapToGrid/>
                </w:rPr>
                <w:t>in</w:t>
              </w:r>
              <w:r w:rsidRPr="004A2C7A">
                <w:rPr>
                  <w:b/>
                  <w:snapToGrid/>
                  <w:vertAlign w:val="superscript"/>
                </w:rPr>
                <w:t>-1</w:t>
              </w:r>
              <w:proofErr w:type="gramEnd"/>
              <w:r w:rsidRPr="004A2C7A">
                <w:rPr>
                  <w:b/>
                  <w:snapToGrid/>
                </w:rPr>
                <w:t>)</w:t>
              </w:r>
            </w:moveTo>
          </w:p>
        </w:tc>
      </w:tr>
      <w:tr w:rsidR="00CD2194" w:rsidRPr="004A2C7A" w14:paraId="22593106" w14:textId="77777777" w:rsidTr="00385F5E">
        <w:trPr>
          <w:gridAfter w:val="1"/>
          <w:wAfter w:w="42" w:type="pct"/>
        </w:trPr>
        <w:tc>
          <w:tcPr>
            <w:tcW w:w="886" w:type="pct"/>
            <w:tcBorders>
              <w:bottom w:val="single" w:sz="4" w:space="0" w:color="auto"/>
            </w:tcBorders>
          </w:tcPr>
          <w:p w14:paraId="0ECE636C" w14:textId="77777777" w:rsidR="00CD2194" w:rsidRPr="004A2C7A" w:rsidRDefault="00CD2194" w:rsidP="00385F5E">
            <w:pPr>
              <w:pStyle w:val="MDPI42tablebody"/>
              <w:spacing w:line="240" w:lineRule="auto"/>
              <w:rPr>
                <w:moveTo w:id="1035" w:author="Nicolás Riveras Muñoz" w:date="2022-09-13T15:59:00Z"/>
                <w:b/>
                <w:snapToGrid/>
              </w:rPr>
            </w:pPr>
            <w:moveTo w:id="1036" w:author="Nicolás Riveras Muñoz" w:date="2022-09-13T15:59:00Z">
              <w:r w:rsidRPr="004A2C7A">
                <w:rPr>
                  <w:b/>
                  <w:snapToGrid/>
                </w:rPr>
                <w:t>Position</w:t>
              </w:r>
            </w:moveTo>
          </w:p>
        </w:tc>
        <w:tc>
          <w:tcPr>
            <w:tcW w:w="759" w:type="pct"/>
            <w:gridSpan w:val="2"/>
            <w:tcBorders>
              <w:bottom w:val="single" w:sz="4" w:space="0" w:color="auto"/>
            </w:tcBorders>
          </w:tcPr>
          <w:p w14:paraId="1EC8DB83" w14:textId="77777777" w:rsidR="00CD2194" w:rsidRPr="004A2C7A" w:rsidRDefault="00CD2194" w:rsidP="00385F5E">
            <w:pPr>
              <w:pStyle w:val="MDPI42tablebody"/>
              <w:spacing w:line="240" w:lineRule="auto"/>
              <w:rPr>
                <w:moveTo w:id="1037" w:author="Nicolás Riveras Muñoz" w:date="2022-09-13T15:59:00Z"/>
                <w:b/>
                <w:snapToGrid/>
              </w:rPr>
            </w:pPr>
            <w:moveTo w:id="1038" w:author="Nicolás Riveras Muñoz" w:date="2022-09-13T15:59:00Z">
              <w:r w:rsidRPr="004A2C7A">
                <w:rPr>
                  <w:b/>
                  <w:snapToGrid/>
                </w:rPr>
                <w:t>Depth (cm)</w:t>
              </w:r>
            </w:moveTo>
          </w:p>
        </w:tc>
        <w:tc>
          <w:tcPr>
            <w:tcW w:w="1719" w:type="pct"/>
            <w:tcBorders>
              <w:bottom w:val="single" w:sz="4" w:space="0" w:color="auto"/>
            </w:tcBorders>
          </w:tcPr>
          <w:p w14:paraId="1A99E9B0" w14:textId="77777777" w:rsidR="00CD2194" w:rsidRPr="004A2C7A" w:rsidRDefault="00CD2194" w:rsidP="00385F5E">
            <w:pPr>
              <w:pStyle w:val="MDPI42tablebody"/>
              <w:spacing w:line="240" w:lineRule="auto"/>
              <w:rPr>
                <w:moveTo w:id="1039" w:author="Nicolás Riveras Muñoz" w:date="2022-09-13T15:59:00Z"/>
                <w:b/>
                <w:snapToGrid/>
              </w:rPr>
            </w:pPr>
            <w:moveTo w:id="1040" w:author="Nicolás Riveras Muñoz" w:date="2022-09-13T15:59:00Z">
              <w:r w:rsidRPr="004A2C7A">
                <w:rPr>
                  <w:b/>
                  <w:snapToGrid/>
                </w:rPr>
                <w:t>High PR (</w:t>
              </w:r>
              <w:proofErr w:type="gramStart"/>
              <w:r w:rsidRPr="004A2C7A">
                <w:rPr>
                  <w:b/>
                  <w:snapToGrid/>
                </w:rPr>
                <w:t>UL;LL</w:t>
              </w:r>
              <w:proofErr w:type="gramEnd"/>
              <w:r w:rsidRPr="004A2C7A">
                <w:rPr>
                  <w:b/>
                  <w:snapToGrid/>
                </w:rPr>
                <w:t>)</w:t>
              </w:r>
            </w:moveTo>
          </w:p>
        </w:tc>
        <w:tc>
          <w:tcPr>
            <w:tcW w:w="1594" w:type="pct"/>
            <w:tcBorders>
              <w:bottom w:val="single" w:sz="4" w:space="0" w:color="auto"/>
            </w:tcBorders>
          </w:tcPr>
          <w:p w14:paraId="1DA6C827" w14:textId="77777777" w:rsidR="00CD2194" w:rsidRPr="004A2C7A" w:rsidRDefault="00CD2194" w:rsidP="00385F5E">
            <w:pPr>
              <w:pStyle w:val="MDPI42tablebody"/>
              <w:spacing w:line="240" w:lineRule="auto"/>
              <w:rPr>
                <w:moveTo w:id="1041" w:author="Nicolás Riveras Muñoz" w:date="2022-09-13T15:59:00Z"/>
                <w:b/>
                <w:snapToGrid/>
              </w:rPr>
            </w:pPr>
            <w:moveTo w:id="1042" w:author="Nicolás Riveras Muñoz" w:date="2022-09-13T15:59:00Z">
              <w:r w:rsidRPr="004A2C7A">
                <w:rPr>
                  <w:b/>
                  <w:snapToGrid/>
                </w:rPr>
                <w:t>Low PR (</w:t>
              </w:r>
              <w:proofErr w:type="gramStart"/>
              <w:r w:rsidRPr="004A2C7A">
                <w:rPr>
                  <w:b/>
                  <w:snapToGrid/>
                </w:rPr>
                <w:t>UL;LL</w:t>
              </w:r>
              <w:proofErr w:type="gramEnd"/>
              <w:r w:rsidRPr="004A2C7A">
                <w:rPr>
                  <w:b/>
                  <w:snapToGrid/>
                </w:rPr>
                <w:t>)</w:t>
              </w:r>
            </w:moveTo>
          </w:p>
        </w:tc>
      </w:tr>
      <w:tr w:rsidR="00CD2194" w:rsidRPr="004A2C7A" w14:paraId="4508CB08" w14:textId="77777777" w:rsidTr="00385F5E">
        <w:trPr>
          <w:gridAfter w:val="1"/>
          <w:wAfter w:w="42" w:type="pct"/>
        </w:trPr>
        <w:tc>
          <w:tcPr>
            <w:tcW w:w="886" w:type="pct"/>
            <w:vMerge w:val="restart"/>
            <w:tcBorders>
              <w:top w:val="single" w:sz="4" w:space="0" w:color="auto"/>
            </w:tcBorders>
          </w:tcPr>
          <w:p w14:paraId="52BA7724" w14:textId="24971899" w:rsidR="00CD2194" w:rsidRPr="004A2C7A" w:rsidRDefault="00CD2194" w:rsidP="00385F5E">
            <w:pPr>
              <w:pStyle w:val="MDPI42tablebody"/>
              <w:spacing w:line="240" w:lineRule="auto"/>
              <w:rPr>
                <w:moveTo w:id="1043" w:author="Nicolás Riveras Muñoz" w:date="2022-09-13T15:59:00Z"/>
                <w:bCs/>
                <w:snapToGrid/>
              </w:rPr>
            </w:pPr>
            <w:moveTo w:id="1044" w:author="Nicolás Riveras Muñoz" w:date="2022-09-13T15:59:00Z">
              <w:del w:id="1045" w:author="Nicolás Riveras Muñoz" w:date="2022-09-14T21:14:00Z">
                <w:r w:rsidDel="008B34B7">
                  <w:rPr>
                    <w:bCs/>
                    <w:snapToGrid/>
                  </w:rPr>
                  <w:delText>IT</w:delText>
                </w:r>
              </w:del>
            </w:moveTo>
            <w:ins w:id="1046" w:author="Nicolás Riveras Muñoz" w:date="2022-09-14T21:14:00Z">
              <w:r w:rsidR="008B34B7">
                <w:rPr>
                  <w:bCs/>
                  <w:snapToGrid/>
                </w:rPr>
                <w:t>+M</w:t>
              </w:r>
            </w:ins>
          </w:p>
        </w:tc>
        <w:tc>
          <w:tcPr>
            <w:tcW w:w="759" w:type="pct"/>
            <w:gridSpan w:val="2"/>
            <w:tcBorders>
              <w:top w:val="single" w:sz="4" w:space="0" w:color="auto"/>
            </w:tcBorders>
          </w:tcPr>
          <w:p w14:paraId="56797040" w14:textId="640EFC94" w:rsidR="00CD2194" w:rsidRPr="004A2C7A" w:rsidRDefault="00D5096E" w:rsidP="00385F5E">
            <w:pPr>
              <w:pStyle w:val="MDPI42tablebody"/>
              <w:spacing w:line="240" w:lineRule="auto"/>
              <w:rPr>
                <w:moveTo w:id="1047" w:author="Nicolás Riveras Muñoz" w:date="2022-09-13T15:59:00Z"/>
                <w:bCs/>
                <w:snapToGrid/>
              </w:rPr>
            </w:pPr>
            <w:ins w:id="1048" w:author="Nicolás Riveras Muñoz" w:date="2022-09-17T07:11:00Z">
              <w:r>
                <w:rPr>
                  <w:bCs/>
                  <w:snapToGrid/>
                </w:rPr>
                <w:t>t</w:t>
              </w:r>
            </w:ins>
            <w:moveTo w:id="1049" w:author="Nicolás Riveras Muñoz" w:date="2022-09-13T15:59:00Z">
              <w:del w:id="1050" w:author="Nicolás Riveras Muñoz" w:date="2022-09-17T07:11:00Z">
                <w:r w:rsidR="00CD2194" w:rsidRPr="004A2C7A" w:rsidDel="00D5096E">
                  <w:rPr>
                    <w:bCs/>
                    <w:snapToGrid/>
                  </w:rPr>
                  <w:delText>T</w:delText>
                </w:r>
              </w:del>
              <w:r w:rsidR="00CD2194" w:rsidRPr="004A2C7A">
                <w:rPr>
                  <w:bCs/>
                  <w:snapToGrid/>
                </w:rPr>
                <w:t>opsoil</w:t>
              </w:r>
            </w:moveTo>
          </w:p>
        </w:tc>
        <w:tc>
          <w:tcPr>
            <w:tcW w:w="1719" w:type="pct"/>
            <w:tcBorders>
              <w:top w:val="single" w:sz="4" w:space="0" w:color="auto"/>
            </w:tcBorders>
          </w:tcPr>
          <w:p w14:paraId="0BD42EBB" w14:textId="77777777" w:rsidR="00CD2194" w:rsidRPr="004A2C7A" w:rsidRDefault="00CD2194" w:rsidP="00385F5E">
            <w:pPr>
              <w:pStyle w:val="MDPI42tablebody"/>
              <w:spacing w:line="240" w:lineRule="auto"/>
              <w:rPr>
                <w:moveTo w:id="1051" w:author="Nicolás Riveras Muñoz" w:date="2022-09-13T15:59:00Z"/>
                <w:bCs/>
                <w:snapToGrid/>
              </w:rPr>
            </w:pPr>
            <w:moveTo w:id="1052" w:author="Nicolás Riveras Muñoz" w:date="2022-09-13T15:59:00Z">
              <w:r w:rsidRPr="004A2C7A">
                <w:rPr>
                  <w:bCs/>
                  <w:snapToGrid/>
                </w:rPr>
                <w:t>0.083 (-0.021; 0.191)</w:t>
              </w:r>
            </w:moveTo>
          </w:p>
        </w:tc>
        <w:tc>
          <w:tcPr>
            <w:tcW w:w="1594" w:type="pct"/>
            <w:tcBorders>
              <w:top w:val="single" w:sz="4" w:space="0" w:color="auto"/>
            </w:tcBorders>
          </w:tcPr>
          <w:p w14:paraId="6611697D" w14:textId="77777777" w:rsidR="00CD2194" w:rsidRPr="004A2C7A" w:rsidRDefault="00CD2194" w:rsidP="00385F5E">
            <w:pPr>
              <w:pStyle w:val="MDPI42tablebody"/>
              <w:spacing w:line="240" w:lineRule="auto"/>
              <w:rPr>
                <w:moveTo w:id="1053" w:author="Nicolás Riveras Muñoz" w:date="2022-09-13T15:59:00Z"/>
                <w:bCs/>
                <w:snapToGrid/>
              </w:rPr>
            </w:pPr>
            <w:moveTo w:id="1054" w:author="Nicolás Riveras Muñoz" w:date="2022-09-13T15:59:00Z">
              <w:r w:rsidRPr="004A2C7A">
                <w:rPr>
                  <w:bCs/>
                  <w:snapToGrid/>
                </w:rPr>
                <w:t xml:space="preserve"> 0.043 (-0.028; 0.116)</w:t>
              </w:r>
            </w:moveTo>
          </w:p>
        </w:tc>
      </w:tr>
      <w:tr w:rsidR="00CD2194" w:rsidRPr="004A2C7A" w14:paraId="4E785730" w14:textId="77777777" w:rsidTr="00385F5E">
        <w:trPr>
          <w:gridAfter w:val="1"/>
          <w:wAfter w:w="42" w:type="pct"/>
        </w:trPr>
        <w:tc>
          <w:tcPr>
            <w:tcW w:w="886" w:type="pct"/>
            <w:vMerge/>
            <w:tcBorders>
              <w:bottom w:val="single" w:sz="4" w:space="0" w:color="auto"/>
            </w:tcBorders>
          </w:tcPr>
          <w:p w14:paraId="7D61DDF3" w14:textId="77777777" w:rsidR="00CD2194" w:rsidRPr="004A2C7A" w:rsidRDefault="00CD2194" w:rsidP="00385F5E">
            <w:pPr>
              <w:pStyle w:val="MDPI42tablebody"/>
              <w:spacing w:line="240" w:lineRule="auto"/>
              <w:rPr>
                <w:moveTo w:id="1055" w:author="Nicolás Riveras Muñoz" w:date="2022-09-13T15:59:00Z"/>
                <w:bCs/>
                <w:snapToGrid/>
              </w:rPr>
            </w:pPr>
          </w:p>
        </w:tc>
        <w:tc>
          <w:tcPr>
            <w:tcW w:w="759" w:type="pct"/>
            <w:gridSpan w:val="2"/>
            <w:tcBorders>
              <w:bottom w:val="single" w:sz="4" w:space="0" w:color="auto"/>
            </w:tcBorders>
          </w:tcPr>
          <w:p w14:paraId="2E8CB0A2" w14:textId="44415C2D" w:rsidR="00CD2194" w:rsidRPr="004A2C7A" w:rsidRDefault="00D5096E" w:rsidP="00385F5E">
            <w:pPr>
              <w:pStyle w:val="MDPI42tablebody"/>
              <w:spacing w:line="240" w:lineRule="auto"/>
              <w:rPr>
                <w:moveTo w:id="1056" w:author="Nicolás Riveras Muñoz" w:date="2022-09-13T15:59:00Z"/>
                <w:bCs/>
                <w:snapToGrid/>
              </w:rPr>
            </w:pPr>
            <w:ins w:id="1057" w:author="Nicolás Riveras Muñoz" w:date="2022-09-17T07:11:00Z">
              <w:r>
                <w:rPr>
                  <w:bCs/>
                  <w:snapToGrid/>
                </w:rPr>
                <w:t>s</w:t>
              </w:r>
            </w:ins>
            <w:moveTo w:id="1058" w:author="Nicolás Riveras Muñoz" w:date="2022-09-13T15:59:00Z">
              <w:del w:id="1059" w:author="Nicolás Riveras Muñoz" w:date="2022-09-17T07:11:00Z">
                <w:r w:rsidR="00CD2194" w:rsidRPr="004A2C7A" w:rsidDel="00D5096E">
                  <w:rPr>
                    <w:bCs/>
                    <w:snapToGrid/>
                  </w:rPr>
                  <w:delText>S</w:delText>
                </w:r>
              </w:del>
              <w:r w:rsidR="00CD2194" w:rsidRPr="004A2C7A">
                <w:rPr>
                  <w:bCs/>
                  <w:snapToGrid/>
                </w:rPr>
                <w:t>ubsoil</w:t>
              </w:r>
            </w:moveTo>
          </w:p>
        </w:tc>
        <w:tc>
          <w:tcPr>
            <w:tcW w:w="1719" w:type="pct"/>
            <w:tcBorders>
              <w:bottom w:val="single" w:sz="4" w:space="0" w:color="auto"/>
            </w:tcBorders>
          </w:tcPr>
          <w:p w14:paraId="66610C58" w14:textId="77777777" w:rsidR="00CD2194" w:rsidRPr="004A2C7A" w:rsidRDefault="00CD2194" w:rsidP="00385F5E">
            <w:pPr>
              <w:pStyle w:val="MDPI42tablebody"/>
              <w:spacing w:line="240" w:lineRule="auto"/>
              <w:rPr>
                <w:moveTo w:id="1060" w:author="Nicolás Riveras Muñoz" w:date="2022-09-13T15:59:00Z"/>
                <w:bCs/>
                <w:snapToGrid/>
              </w:rPr>
            </w:pPr>
            <w:moveTo w:id="1061" w:author="Nicolás Riveras Muñoz" w:date="2022-09-13T15:59:00Z">
              <w:r w:rsidRPr="004A2C7A">
                <w:rPr>
                  <w:bCs/>
                  <w:snapToGrid/>
                </w:rPr>
                <w:t>0.171 (0.069; 0.281)</w:t>
              </w:r>
            </w:moveTo>
          </w:p>
        </w:tc>
        <w:tc>
          <w:tcPr>
            <w:tcW w:w="1594" w:type="pct"/>
            <w:tcBorders>
              <w:bottom w:val="single" w:sz="4" w:space="0" w:color="auto"/>
            </w:tcBorders>
          </w:tcPr>
          <w:p w14:paraId="34236F79" w14:textId="77777777" w:rsidR="00CD2194" w:rsidRPr="004A2C7A" w:rsidRDefault="00CD2194" w:rsidP="00385F5E">
            <w:pPr>
              <w:pStyle w:val="MDPI42tablebody"/>
              <w:spacing w:line="240" w:lineRule="auto"/>
              <w:rPr>
                <w:moveTo w:id="1062" w:author="Nicolás Riveras Muñoz" w:date="2022-09-13T15:59:00Z"/>
                <w:bCs/>
                <w:snapToGrid/>
              </w:rPr>
            </w:pPr>
            <w:moveTo w:id="1063" w:author="Nicolás Riveras Muñoz" w:date="2022-09-13T15:59:00Z">
              <w:r w:rsidRPr="004A2C7A">
                <w:rPr>
                  <w:bCs/>
                  <w:snapToGrid/>
                </w:rPr>
                <w:t>0.060 (0.031; 0.092)</w:t>
              </w:r>
            </w:moveTo>
          </w:p>
        </w:tc>
      </w:tr>
      <w:tr w:rsidR="00CD2194" w:rsidRPr="004A2C7A" w14:paraId="52466746" w14:textId="77777777" w:rsidTr="00385F5E">
        <w:trPr>
          <w:gridAfter w:val="1"/>
          <w:wAfter w:w="42" w:type="pct"/>
        </w:trPr>
        <w:tc>
          <w:tcPr>
            <w:tcW w:w="886" w:type="pct"/>
            <w:vMerge w:val="restart"/>
            <w:tcBorders>
              <w:top w:val="single" w:sz="4" w:space="0" w:color="auto"/>
            </w:tcBorders>
          </w:tcPr>
          <w:p w14:paraId="79B5AB4B" w14:textId="5442600A" w:rsidR="00CD2194" w:rsidRPr="004A2C7A" w:rsidRDefault="008B34B7" w:rsidP="00385F5E">
            <w:pPr>
              <w:pStyle w:val="MDPI42tablebody"/>
              <w:spacing w:line="240" w:lineRule="auto"/>
              <w:rPr>
                <w:moveTo w:id="1064" w:author="Nicolás Riveras Muñoz" w:date="2022-09-13T15:59:00Z"/>
                <w:bCs/>
                <w:snapToGrid/>
              </w:rPr>
            </w:pPr>
            <w:ins w:id="1065" w:author="Nicolás Riveras Muñoz" w:date="2022-09-14T21:14:00Z">
              <w:r>
                <w:rPr>
                  <w:bCs/>
                  <w:snapToGrid/>
                </w:rPr>
                <w:t>-M</w:t>
              </w:r>
            </w:ins>
            <w:moveTo w:id="1066" w:author="Nicolás Riveras Muñoz" w:date="2022-09-13T15:59:00Z">
              <w:del w:id="1067" w:author="Nicolás Riveras Muñoz" w:date="2022-09-14T21:14:00Z">
                <w:r w:rsidR="00CD2194" w:rsidDel="008B34B7">
                  <w:rPr>
                    <w:bCs/>
                    <w:snapToGrid/>
                  </w:rPr>
                  <w:delText>OT</w:delText>
                </w:r>
              </w:del>
            </w:moveTo>
          </w:p>
        </w:tc>
        <w:tc>
          <w:tcPr>
            <w:tcW w:w="759" w:type="pct"/>
            <w:gridSpan w:val="2"/>
            <w:tcBorders>
              <w:top w:val="single" w:sz="4" w:space="0" w:color="auto"/>
            </w:tcBorders>
          </w:tcPr>
          <w:p w14:paraId="49795ACD" w14:textId="3930B896" w:rsidR="00CD2194" w:rsidRPr="004A2C7A" w:rsidRDefault="00D5096E" w:rsidP="00385F5E">
            <w:pPr>
              <w:pStyle w:val="MDPI42tablebody"/>
              <w:spacing w:line="240" w:lineRule="auto"/>
              <w:rPr>
                <w:moveTo w:id="1068" w:author="Nicolás Riveras Muñoz" w:date="2022-09-13T15:59:00Z"/>
                <w:bCs/>
                <w:snapToGrid/>
              </w:rPr>
            </w:pPr>
            <w:ins w:id="1069" w:author="Nicolás Riveras Muñoz" w:date="2022-09-17T07:11:00Z">
              <w:r>
                <w:rPr>
                  <w:bCs/>
                  <w:snapToGrid/>
                </w:rPr>
                <w:t>t</w:t>
              </w:r>
            </w:ins>
            <w:moveTo w:id="1070" w:author="Nicolás Riveras Muñoz" w:date="2022-09-13T15:59:00Z">
              <w:del w:id="1071" w:author="Nicolás Riveras Muñoz" w:date="2022-09-17T07:11:00Z">
                <w:r w:rsidR="00CD2194" w:rsidRPr="004A2C7A" w:rsidDel="00D5096E">
                  <w:rPr>
                    <w:bCs/>
                    <w:snapToGrid/>
                  </w:rPr>
                  <w:delText>T</w:delText>
                </w:r>
              </w:del>
              <w:r w:rsidR="00CD2194" w:rsidRPr="004A2C7A">
                <w:rPr>
                  <w:bCs/>
                  <w:snapToGrid/>
                </w:rPr>
                <w:t>opsoil</w:t>
              </w:r>
            </w:moveTo>
          </w:p>
        </w:tc>
        <w:tc>
          <w:tcPr>
            <w:tcW w:w="1719" w:type="pct"/>
            <w:tcBorders>
              <w:top w:val="single" w:sz="4" w:space="0" w:color="auto"/>
            </w:tcBorders>
          </w:tcPr>
          <w:p w14:paraId="4F9D3C5E" w14:textId="77777777" w:rsidR="00CD2194" w:rsidRPr="004A2C7A" w:rsidRDefault="00CD2194" w:rsidP="00385F5E">
            <w:pPr>
              <w:pStyle w:val="MDPI42tablebody"/>
              <w:spacing w:line="240" w:lineRule="auto"/>
              <w:rPr>
                <w:moveTo w:id="1072" w:author="Nicolás Riveras Muñoz" w:date="2022-09-13T15:59:00Z"/>
                <w:bCs/>
                <w:snapToGrid/>
              </w:rPr>
            </w:pPr>
            <w:moveTo w:id="1073" w:author="Nicolás Riveras Muñoz" w:date="2022-09-13T15:59:00Z">
              <w:r w:rsidRPr="004A2C7A">
                <w:rPr>
                  <w:bCs/>
                  <w:snapToGrid/>
                </w:rPr>
                <w:t>0.144 (0.073; 0.224)</w:t>
              </w:r>
            </w:moveTo>
          </w:p>
        </w:tc>
        <w:tc>
          <w:tcPr>
            <w:tcW w:w="1594" w:type="pct"/>
            <w:tcBorders>
              <w:top w:val="single" w:sz="4" w:space="0" w:color="auto"/>
            </w:tcBorders>
          </w:tcPr>
          <w:p w14:paraId="5E21D071" w14:textId="77777777" w:rsidR="00CD2194" w:rsidRPr="004A2C7A" w:rsidRDefault="00CD2194" w:rsidP="00385F5E">
            <w:pPr>
              <w:pStyle w:val="MDPI42tablebody"/>
              <w:spacing w:line="240" w:lineRule="auto"/>
              <w:rPr>
                <w:moveTo w:id="1074" w:author="Nicolás Riveras Muñoz" w:date="2022-09-13T15:59:00Z"/>
                <w:bCs/>
                <w:snapToGrid/>
              </w:rPr>
            </w:pPr>
            <w:moveTo w:id="1075" w:author="Nicolás Riveras Muñoz" w:date="2022-09-13T15:59:00Z">
              <w:r w:rsidRPr="004A2C7A">
                <w:rPr>
                  <w:bCs/>
                  <w:snapToGrid/>
                </w:rPr>
                <w:t>0.055 (0.005; 0.107)</w:t>
              </w:r>
            </w:moveTo>
          </w:p>
        </w:tc>
      </w:tr>
      <w:tr w:rsidR="00CD2194" w:rsidRPr="004A2C7A" w14:paraId="3BB44803" w14:textId="77777777" w:rsidTr="00385F5E">
        <w:trPr>
          <w:gridAfter w:val="1"/>
          <w:wAfter w:w="42" w:type="pct"/>
        </w:trPr>
        <w:tc>
          <w:tcPr>
            <w:tcW w:w="886" w:type="pct"/>
            <w:vMerge/>
            <w:tcBorders>
              <w:bottom w:val="single" w:sz="4" w:space="0" w:color="auto"/>
            </w:tcBorders>
          </w:tcPr>
          <w:p w14:paraId="71F4DBAB" w14:textId="77777777" w:rsidR="00CD2194" w:rsidRPr="004A2C7A" w:rsidRDefault="00CD2194" w:rsidP="00385F5E">
            <w:pPr>
              <w:pStyle w:val="MDPI42tablebody"/>
              <w:spacing w:line="240" w:lineRule="auto"/>
              <w:rPr>
                <w:moveTo w:id="1076" w:author="Nicolás Riveras Muñoz" w:date="2022-09-13T15:59:00Z"/>
                <w:bCs/>
                <w:snapToGrid/>
              </w:rPr>
            </w:pPr>
          </w:p>
        </w:tc>
        <w:tc>
          <w:tcPr>
            <w:tcW w:w="759" w:type="pct"/>
            <w:gridSpan w:val="2"/>
            <w:tcBorders>
              <w:bottom w:val="single" w:sz="4" w:space="0" w:color="auto"/>
            </w:tcBorders>
          </w:tcPr>
          <w:p w14:paraId="599C16E5" w14:textId="077EA71B" w:rsidR="00CD2194" w:rsidRPr="004A2C7A" w:rsidRDefault="00D5096E" w:rsidP="00385F5E">
            <w:pPr>
              <w:pStyle w:val="MDPI42tablebody"/>
              <w:spacing w:line="240" w:lineRule="auto"/>
              <w:rPr>
                <w:moveTo w:id="1077" w:author="Nicolás Riveras Muñoz" w:date="2022-09-13T15:59:00Z"/>
                <w:bCs/>
                <w:snapToGrid/>
              </w:rPr>
            </w:pPr>
            <w:ins w:id="1078" w:author="Nicolás Riveras Muñoz" w:date="2022-09-17T07:11:00Z">
              <w:r>
                <w:rPr>
                  <w:bCs/>
                  <w:snapToGrid/>
                </w:rPr>
                <w:t>s</w:t>
              </w:r>
            </w:ins>
            <w:moveTo w:id="1079" w:author="Nicolás Riveras Muñoz" w:date="2022-09-13T15:59:00Z">
              <w:del w:id="1080" w:author="Nicolás Riveras Muñoz" w:date="2022-09-17T07:11:00Z">
                <w:r w:rsidR="00CD2194" w:rsidRPr="004A2C7A" w:rsidDel="00D5096E">
                  <w:rPr>
                    <w:bCs/>
                    <w:snapToGrid/>
                  </w:rPr>
                  <w:delText>S</w:delText>
                </w:r>
              </w:del>
              <w:r w:rsidR="00CD2194" w:rsidRPr="004A2C7A">
                <w:rPr>
                  <w:bCs/>
                  <w:snapToGrid/>
                </w:rPr>
                <w:t>ubsoil</w:t>
              </w:r>
            </w:moveTo>
          </w:p>
        </w:tc>
        <w:tc>
          <w:tcPr>
            <w:tcW w:w="1719" w:type="pct"/>
            <w:tcBorders>
              <w:bottom w:val="single" w:sz="4" w:space="0" w:color="auto"/>
            </w:tcBorders>
          </w:tcPr>
          <w:p w14:paraId="54273F0F" w14:textId="77777777" w:rsidR="00CD2194" w:rsidRPr="004A2C7A" w:rsidRDefault="00CD2194" w:rsidP="00385F5E">
            <w:pPr>
              <w:pStyle w:val="MDPI42tablebody"/>
              <w:spacing w:line="240" w:lineRule="auto"/>
              <w:rPr>
                <w:moveTo w:id="1081" w:author="Nicolás Riveras Muñoz" w:date="2022-09-13T15:59:00Z"/>
                <w:bCs/>
                <w:snapToGrid/>
              </w:rPr>
            </w:pPr>
            <w:moveTo w:id="1082" w:author="Nicolás Riveras Muñoz" w:date="2022-09-13T15:59:00Z">
              <w:r w:rsidRPr="004A2C7A">
                <w:rPr>
                  <w:bCs/>
                  <w:snapToGrid/>
                </w:rPr>
                <w:t>0.218 (0.117; 0.329)</w:t>
              </w:r>
            </w:moveTo>
          </w:p>
        </w:tc>
        <w:tc>
          <w:tcPr>
            <w:tcW w:w="1594" w:type="pct"/>
            <w:tcBorders>
              <w:bottom w:val="single" w:sz="4" w:space="0" w:color="auto"/>
            </w:tcBorders>
          </w:tcPr>
          <w:p w14:paraId="00AB038F" w14:textId="77777777" w:rsidR="00CD2194" w:rsidRPr="004A2C7A" w:rsidRDefault="00CD2194" w:rsidP="00385F5E">
            <w:pPr>
              <w:pStyle w:val="MDPI42tablebody"/>
              <w:spacing w:line="240" w:lineRule="auto"/>
              <w:rPr>
                <w:moveTo w:id="1083" w:author="Nicolás Riveras Muñoz" w:date="2022-09-13T15:59:00Z"/>
                <w:bCs/>
                <w:snapToGrid/>
              </w:rPr>
            </w:pPr>
            <w:moveTo w:id="1084" w:author="Nicolás Riveras Muñoz" w:date="2022-09-13T15:59:00Z">
              <w:r w:rsidRPr="004A2C7A">
                <w:rPr>
                  <w:bCs/>
                  <w:snapToGrid/>
                </w:rPr>
                <w:t xml:space="preserve"> 0.061 (-0.009; 0.135)</w:t>
              </w:r>
            </w:moveTo>
          </w:p>
        </w:tc>
      </w:tr>
    </w:tbl>
    <w:moveToRangeEnd w:id="1030"/>
    <w:p w14:paraId="19EACB53" w14:textId="0ED35136" w:rsidR="00E85C04" w:rsidRDefault="00E85C04">
      <w:pPr>
        <w:pStyle w:val="MDPI31text"/>
        <w:rPr>
          <w:ins w:id="1085" w:author="Nicolás Riveras Muñoz" w:date="2022-09-13T22:32:00Z"/>
        </w:rPr>
        <w:pPrChange w:id="1086" w:author="Nicolás Riveras Muñoz" w:date="2022-09-13T22:33:00Z">
          <w:pPr>
            <w:pStyle w:val="MDPI23heading3"/>
          </w:pPr>
        </w:pPrChange>
      </w:pPr>
      <w:ins w:id="1087" w:author="Nicolás Riveras Muñoz" w:date="2022-09-13T22:32:00Z">
        <w:r w:rsidRPr="00C43214">
          <w:rPr>
            <w:rPrChange w:id="1088" w:author="Nicolás Riveras Muñoz" w:date="2022-09-13T22:33:00Z">
              <w:rPr>
                <w:highlight w:val="yellow"/>
              </w:rPr>
            </w:rPrChange>
          </w:rPr>
          <w:t>The confidence intervals showed a great dispersion (Table 4)</w:t>
        </w:r>
        <w:r w:rsidRPr="00A92BD0">
          <w:t xml:space="preserve">. </w:t>
        </w:r>
        <w:r w:rsidRPr="00C43214">
          <w:rPr>
            <w:rPrChange w:id="1089" w:author="Nicolás Riveras Muñoz" w:date="2022-09-13T22:33:00Z">
              <w:rPr>
                <w:highlight w:val="yellow"/>
              </w:rPr>
            </w:rPrChange>
          </w:rPr>
          <w:t>Consequently, the K</w:t>
        </w:r>
        <w:r w:rsidRPr="00C43214">
          <w:rPr>
            <w:vertAlign w:val="subscript"/>
            <w:rPrChange w:id="1090" w:author="Nicolás Riveras Muñoz" w:date="2022-09-13T22:33:00Z">
              <w:rPr>
                <w:highlight w:val="yellow"/>
                <w:vertAlign w:val="subscript"/>
              </w:rPr>
            </w:rPrChange>
          </w:rPr>
          <w:t>sat</w:t>
        </w:r>
        <w:r w:rsidRPr="00C43214">
          <w:rPr>
            <w:rPrChange w:id="1091" w:author="Nicolás Riveras Muñoz" w:date="2022-09-13T22:33:00Z">
              <w:rPr>
                <w:highlight w:val="yellow"/>
              </w:rPr>
            </w:rPrChange>
          </w:rPr>
          <w:t xml:space="preserve"> values behave independently of the positions and depths at which they were measured (Table 3).</w:t>
        </w:r>
      </w:ins>
    </w:p>
    <w:p w14:paraId="58B1AA2A" w14:textId="69ECEB97" w:rsidR="00AB3E77" w:rsidRDefault="00AB3E77" w:rsidP="00AB3E77">
      <w:pPr>
        <w:pStyle w:val="MDPI23heading3"/>
        <w:rPr>
          <w:ins w:id="1092" w:author="Nicolás Riveras Muñoz" w:date="2022-09-13T22:33:00Z"/>
        </w:rPr>
      </w:pPr>
      <w:ins w:id="1093" w:author="Nicolás Riveras Muñoz" w:date="2022-09-13T16:59:00Z">
        <w:r w:rsidRPr="00997F44">
          <w:t>Water Repellency Index (R)</w:t>
        </w:r>
      </w:ins>
    </w:p>
    <w:p w14:paraId="125F544A" w14:textId="4DD6388D" w:rsidR="00C43214" w:rsidRPr="00A92BD0" w:rsidRDefault="00C43214" w:rsidP="00C43214">
      <w:pPr>
        <w:pStyle w:val="MDPI31text"/>
        <w:spacing w:after="240"/>
        <w:rPr>
          <w:moveTo w:id="1094" w:author="Nicolás Riveras Muñoz" w:date="2022-09-13T22:33:00Z"/>
        </w:rPr>
      </w:pPr>
      <w:moveToRangeStart w:id="1095" w:author="Nicolás Riveras Muñoz" w:date="2022-09-13T22:33:00Z" w:name="move114000844"/>
      <w:moveTo w:id="1096" w:author="Nicolás Riveras Muñoz" w:date="2022-09-13T22:33:00Z">
        <w:r w:rsidRPr="00265A78">
          <w:rPr>
            <w:rPrChange w:id="1097" w:author="Nicolás Riveras Muñoz" w:date="2022-09-14T10:20:00Z">
              <w:rPr>
                <w:highlight w:val="yellow"/>
              </w:rPr>
            </w:rPrChange>
          </w:rPr>
          <w:lastRenderedPageBreak/>
          <w:t xml:space="preserve">Based on a previous diagnosis </w:t>
        </w:r>
      </w:moveTo>
      <w:r w:rsidR="00621DD9">
        <w:fldChar w:fldCharType="begin"/>
      </w:r>
      <w:r w:rsidR="00621DD9">
        <w:instrText xml:space="preserve"> ADDIN EN.CITE &lt;EndNote&gt;&lt;Cite&gt;&lt;Author&gt;Salazar&lt;/Author&gt;&lt;Year&gt;2013&lt;/Year&gt;&lt;RecNum&gt;73&lt;/RecNum&gt;&lt;DisplayText&gt;&lt;style size="10"&gt;[6]&lt;/style&gt;&lt;/DisplayText&gt;&lt;record&gt;&lt;rec-number&gt;73&lt;/rec-number&gt;&lt;foreign-keys&gt;&lt;key app="EN" db-id="92awdsetoxzefievsa9pszafwdxx9ttssdae" timestamp="1600094375"&gt;73&lt;/key&gt;&lt;/foreign-keys&gt;&lt;ref-type name="Book"&gt;6&lt;/ref-type&gt;&lt;contributors&gt;&lt;authors&gt;&lt;author&gt;Salazar, Osvaldo&lt;/author&gt;&lt;author&gt;Rojas, Claudia&lt;/author&gt;&lt;author&gt;Soto, Carla&lt;/author&gt;&lt;/authors&gt;&lt;/contributors&gt;&lt;titles&gt;&lt;title&gt;Diagnóstico sectorial y propuesta de producción limpia: productores de maíz de la Región del Libertador Bernardo O´Higgins&lt;/title&gt;&lt;/titles&gt;&lt;dates&gt;&lt;year&gt;2013&lt;/year&gt;&lt;/dates&gt;&lt;publisher&gt;Campesina Intercomunal de Peumo (COOPEUMO)&lt;/publisher&gt;&lt;urls&gt;&lt;/urls&gt;&lt;/record&gt;&lt;/Cite&gt;&lt;/EndNote&gt;</w:instrText>
      </w:r>
      <w:r w:rsidR="00621DD9">
        <w:fldChar w:fldCharType="separate"/>
      </w:r>
      <w:r w:rsidR="00621DD9">
        <w:rPr>
          <w:noProof/>
        </w:rPr>
        <w:t>[6]</w:t>
      </w:r>
      <w:r w:rsidR="00621DD9">
        <w:fldChar w:fldCharType="end"/>
      </w:r>
      <w:moveTo w:id="1098" w:author="Nicolás Riveras Muñoz" w:date="2022-09-13T22:33:00Z">
        <w:r w:rsidRPr="00265A78">
          <w:rPr>
            <w:rPrChange w:id="1099" w:author="Nicolás Riveras Muñoz" w:date="2022-09-14T10:20:00Z">
              <w:rPr>
                <w:highlight w:val="yellow"/>
              </w:rPr>
            </w:rPrChange>
          </w:rPr>
          <w:t xml:space="preserve"> and because water repellency tends to increase in coarse-textured soils </w:t>
        </w:r>
      </w:moveTo>
      <w:r w:rsidR="00621DD9">
        <w:fldChar w:fldCharType="begin"/>
      </w:r>
      <w:r w:rsidR="00894EB4">
        <w:instrText xml:space="preserve"> ADDIN EN.CITE &lt;EndNote&gt;&lt;Cite&gt;&lt;Author&gt;Harper&lt;/Author&gt;&lt;Year&gt;2000&lt;/Year&gt;&lt;RecNum&gt;30&lt;/RecNum&gt;&lt;DisplayText&gt;&lt;style size="10"&gt;[36]&lt;/style&gt;&lt;/DisplayText&gt;&lt;record&gt;&lt;rec-number&gt;30&lt;/rec-number&gt;&lt;foreign-keys&gt;&lt;key app="EN" db-id="92awdsetoxzefievsa9pszafwdxx9ttssdae" timestamp="1600082127"&gt;30&lt;/key&gt;&lt;/foreign-keys&gt;&lt;ref-type name="Journal Article"&gt;17&lt;/ref-type&gt;&lt;contributors&gt;&lt;authors&gt;&lt;author&gt;Harper, R. J.&lt;/author&gt;&lt;author&gt;McKissock, I.&lt;/author&gt;&lt;author&gt;Gilkes, R. J.&lt;/author&gt;&lt;author&gt;Carter, D. J.&lt;/author&gt;&lt;author&gt;Blackwell, P. S.&lt;/author&gt;&lt;/authors&gt;&lt;/contributors&gt;&lt;auth-address&gt;Dept Conservat &amp;amp; Land Management, CALM Sci Div, Bentley, WA 6983, Australia&amp;#xD;Univ Western Australia, Fac Agr, Nedlands, WA 6907, Australia&amp;#xD;Agr WA, Albany, WA 6330, Australia&amp;#xD;Agr WA, Geraldton, WA 6530, Australia&lt;/auth-address&gt;&lt;titles&gt;&lt;title&gt;A multivariate framework for interpreting the effects of soil properties, soil management and landuse on water repellency&lt;/title&gt;&lt;secondary-title&gt;Journal of Hydrology&lt;/secondary-title&gt;&lt;alt-title&gt;J Hydrol&lt;/alt-title&gt;&lt;/titles&gt;&lt;periodical&gt;&lt;full-title&gt;Journal of Hydrology&lt;/full-title&gt;&lt;/periodical&gt;&lt;pages&gt;371-383&lt;/pages&gt;&lt;volume&gt;231&lt;/volume&gt;&lt;keywords&gt;&lt;keyword&gt;organic carbon&lt;/keyword&gt;&lt;keyword&gt;land management&lt;/keyword&gt;&lt;keyword&gt;sandy soils&lt;/keyword&gt;&lt;keyword&gt;australian soils&lt;/keyword&gt;&lt;keyword&gt;organic-matter&lt;/keyword&gt;&lt;keyword&gt;substances&lt;/keyword&gt;&lt;keyword&gt;attributes&lt;/keyword&gt;&lt;keyword&gt;severity&lt;/keyword&gt;&lt;keyword&gt;tillage&lt;/keyword&gt;&lt;keyword&gt;systems&lt;/keyword&gt;&lt;/keywords&gt;&lt;dates&gt;&lt;year&gt;2000&lt;/year&gt;&lt;pub-dates&gt;&lt;date&gt;May 29&lt;/date&gt;&lt;/pub-dates&gt;&lt;/dates&gt;&lt;isbn&gt;0022-1694&lt;/isbn&gt;&lt;accession-num&gt;WOS:000087736400031&lt;/accession-num&gt;&lt;urls&gt;&lt;related-urls&gt;&lt;url&gt;&lt;style face="underline" font="default" size="100%"&gt;&amp;lt;Go to ISI&amp;gt;://WOS:000087736400031&lt;/style&gt;&lt;/url&gt;&lt;/related-urls&gt;&lt;/urls&gt;&lt;electronic-resource-num&gt;10.1016/S0022-1694(00)00209-2&lt;/electronic-resource-num&gt;&lt;language&gt;English&lt;/language&gt;&lt;/record&gt;&lt;/Cite&gt;&lt;/EndNote&gt;</w:instrText>
      </w:r>
      <w:r w:rsidR="00621DD9">
        <w:fldChar w:fldCharType="separate"/>
      </w:r>
      <w:r w:rsidR="00894EB4">
        <w:rPr>
          <w:noProof/>
        </w:rPr>
        <w:t>[36]</w:t>
      </w:r>
      <w:r w:rsidR="00621DD9">
        <w:fldChar w:fldCharType="end"/>
      </w:r>
      <w:moveTo w:id="1100" w:author="Nicolás Riveras Muñoz" w:date="2022-09-13T22:33:00Z">
        <w:r w:rsidRPr="00265A78">
          <w:rPr>
            <w:rPrChange w:id="1101" w:author="Nicolás Riveras Muñoz" w:date="2022-09-14T10:20:00Z">
              <w:rPr>
                <w:highlight w:val="yellow"/>
              </w:rPr>
            </w:rPrChange>
          </w:rPr>
          <w:t>, it was expected to find this phenomenon at the study site. Nevertheless, treatments did not show water repellency or hydrophobicity (Table 4), except treatment 3 of the low PR area, with a R value slightly higher than 2. However, there were no differences (</w:t>
        </w:r>
        <w:r w:rsidRPr="008B34B7">
          <w:rPr>
            <w:i/>
            <w:iCs/>
            <w:rPrChange w:id="1102" w:author="Nicolás Riveras Muñoz" w:date="2022-09-14T21:15:00Z">
              <w:rPr>
                <w:highlight w:val="yellow"/>
              </w:rPr>
            </w:rPrChange>
          </w:rPr>
          <w:t>p</w:t>
        </w:r>
        <w:r w:rsidRPr="00265A78">
          <w:rPr>
            <w:rPrChange w:id="1103" w:author="Nicolás Riveras Muñoz" w:date="2022-09-14T10:20:00Z">
              <w:rPr>
                <w:highlight w:val="yellow"/>
              </w:rPr>
            </w:rPrChange>
          </w:rPr>
          <w:t xml:space="preserve"> &gt; 0.05) between treatments or between high and low PR areas</w:t>
        </w:r>
      </w:moveTo>
      <w:ins w:id="1104" w:author="Nicolás Riveras Muñoz" w:date="2022-09-14T10:20:00Z">
        <w:r w:rsidR="00265A78" w:rsidRPr="00265A78">
          <w:t>.</w:t>
        </w:r>
      </w:ins>
      <w:moveTo w:id="1105" w:author="Nicolás Riveras Muñoz" w:date="2022-09-13T22:33:00Z">
        <w:del w:id="1106" w:author="Nicolás Riveras Muñoz" w:date="2022-09-14T10:20:00Z">
          <w:r w:rsidRPr="00265A78" w:rsidDel="00265A78">
            <w:rPr>
              <w:rPrChange w:id="1107" w:author="Nicolás Riveras Muñoz" w:date="2022-09-14T10:20:00Z">
                <w:rPr>
                  <w:highlight w:val="yellow"/>
                </w:rPr>
              </w:rPrChange>
            </w:rPr>
            <w:delText>.</w:delText>
          </w:r>
          <w:r w:rsidRPr="00A92BD0" w:rsidDel="00265A78">
            <w:delText xml:space="preserve"> </w:delText>
          </w:r>
        </w:del>
      </w:moveTo>
    </w:p>
    <w:moveToRangeEnd w:id="1095"/>
    <w:p w14:paraId="6DE52F0C" w14:textId="7AD7C4E3" w:rsidR="00AB3E77" w:rsidRPr="00A92BD0" w:rsidRDefault="00AB3E77" w:rsidP="00AB3E77">
      <w:pPr>
        <w:pStyle w:val="MDPI41tablecaption"/>
        <w:rPr>
          <w:ins w:id="1108" w:author="Nicolás Riveras Muñoz" w:date="2022-09-13T17:02:00Z"/>
        </w:rPr>
      </w:pPr>
      <w:ins w:id="1109" w:author="Nicolás Riveras Muñoz" w:date="2022-09-13T17:02:00Z">
        <w:r w:rsidRPr="00165A89">
          <w:rPr>
            <w:b/>
            <w:bCs/>
          </w:rPr>
          <w:t>Table 4.</w:t>
        </w:r>
        <w:r w:rsidRPr="00165A89">
          <w:t xml:space="preserve"> </w:t>
        </w:r>
        <w:r w:rsidRPr="00A92BD0">
          <w:t xml:space="preserve">Repellency index (R, </w:t>
        </w:r>
        <w:r w:rsidRPr="008B34B7">
          <w:rPr>
            <w:szCs w:val="18"/>
          </w:rPr>
          <w:t xml:space="preserve">dimensionless) obtained by the method proposed by </w:t>
        </w:r>
      </w:ins>
      <w:r w:rsidR="00621DD9" w:rsidRPr="008B34B7">
        <w:rPr>
          <w:szCs w:val="18"/>
        </w:rPr>
        <w:fldChar w:fldCharType="begin"/>
      </w:r>
      <w:r w:rsidR="00412A2D">
        <w:rPr>
          <w:szCs w:val="18"/>
        </w:rPr>
        <w:instrText xml:space="preserve"> ADDIN EN.CITE &lt;EndNote&gt;&lt;Cite AuthorYear="1"&gt;&lt;Author&gt;Tillman&lt;/Author&gt;&lt;Year&gt;1989&lt;/Year&gt;&lt;RecNum&gt;66&lt;/RecNum&gt;&lt;DisplayText&gt;&lt;style size="10"&gt;Tillman, et al. [27]&lt;/style&gt;&lt;/DisplayText&gt;&lt;record&gt;&lt;rec-number&gt;66&lt;/rec-number&gt;&lt;foreign-keys&gt;&lt;key app="EN" db-id="92awdsetoxzefievsa9pszafwdxx9ttssdae" timestamp="1600087340"&gt;66&lt;/key&gt;&lt;/foreign-keys&gt;&lt;ref-type name="Journal Article"&gt;17&lt;/ref-type&gt;&lt;contributors&gt;&lt;authors&gt;&lt;author&gt;Tillman, R. W.&lt;/author&gt;&lt;author&gt;Scotter, D. R.&lt;/author&gt;&lt;author&gt;Wallis, M. G.&lt;/author&gt;&lt;author&gt;Clothier, B. E.&lt;/author&gt;&lt;/authors&gt;&lt;/contributors&gt;&lt;auth-address&gt;Dsir,Div Plant Physiol,Palmerston North,New Zealand&lt;/auth-address&gt;&lt;titles&gt;&lt;title&gt;Water-Repellency and Its Measurement by Using Intrinsic Sorptivity&lt;/title&gt;&lt;secondary-title&gt;Australian Journal of Soil Research&lt;/secondary-title&gt;&lt;alt-title&gt;Aust J Soil Res&lt;/alt-title&gt;&lt;/titles&gt;&lt;pages&gt;637-644&lt;/pages&gt;&lt;volume&gt;27&lt;/volume&gt;&lt;number&gt;4&lt;/number&gt;&lt;dates&gt;&lt;year&gt;1989&lt;/year&gt;&lt;/dates&gt;&lt;isbn&gt;0004-9573&lt;/isbn&gt;&lt;accession-num&gt;WOS:A1989CJ79800004&lt;/accession-num&gt;&lt;urls&gt;&lt;related-urls&gt;&lt;url&gt;&lt;style face="underline" font="default" size="100%"&gt;&amp;lt;Go to ISI&amp;gt;://WOS:A1989CJ79800004&lt;/style&gt;&lt;/url&gt;&lt;/related-urls&gt;&lt;/urls&gt;&lt;electronic-resource-num&gt;10.1071/Sr9890637&lt;/electronic-resource-num&gt;&lt;language&gt;English&lt;/language&gt;&lt;/record&gt;&lt;/Cite&gt;&lt;/EndNote&gt;</w:instrText>
      </w:r>
      <w:r w:rsidR="00621DD9" w:rsidRPr="008B34B7">
        <w:rPr>
          <w:szCs w:val="18"/>
        </w:rPr>
        <w:fldChar w:fldCharType="separate"/>
      </w:r>
      <w:r w:rsidR="00412A2D" w:rsidRPr="00412A2D">
        <w:rPr>
          <w:noProof/>
          <w:sz w:val="20"/>
          <w:szCs w:val="18"/>
        </w:rPr>
        <w:t>Tillman, et al. [27]</w:t>
      </w:r>
      <w:r w:rsidR="00621DD9" w:rsidRPr="008B34B7">
        <w:rPr>
          <w:szCs w:val="18"/>
        </w:rPr>
        <w:fldChar w:fldCharType="end"/>
      </w:r>
      <w:ins w:id="1110" w:author="Nicolás Riveras Muñoz" w:date="2022-09-13T17:02:00Z">
        <w:r w:rsidRPr="008B34B7">
          <w:rPr>
            <w:szCs w:val="18"/>
          </w:rPr>
          <w:t xml:space="preserve"> in air-dried samples.</w:t>
        </w:r>
      </w:ins>
    </w:p>
    <w:tbl>
      <w:tblPr>
        <w:tblW w:w="7839" w:type="dxa"/>
        <w:tblInd w:w="2651" w:type="dxa"/>
        <w:tblCellMar>
          <w:left w:w="70" w:type="dxa"/>
          <w:right w:w="70" w:type="dxa"/>
        </w:tblCellMar>
        <w:tblLook w:val="00A0" w:firstRow="1" w:lastRow="0" w:firstColumn="1" w:lastColumn="0" w:noHBand="0" w:noVBand="0"/>
      </w:tblPr>
      <w:tblGrid>
        <w:gridCol w:w="1460"/>
        <w:gridCol w:w="1418"/>
        <w:gridCol w:w="1559"/>
        <w:gridCol w:w="1701"/>
        <w:gridCol w:w="1701"/>
      </w:tblGrid>
      <w:tr w:rsidR="00AB3E77" w:rsidRPr="00A92BD0" w14:paraId="7BFCB653" w14:textId="77777777" w:rsidTr="00385F5E">
        <w:trPr>
          <w:trHeight w:val="315"/>
          <w:ins w:id="1111" w:author="Nicolás Riveras Muñoz" w:date="2022-09-13T17:02:00Z"/>
        </w:trPr>
        <w:tc>
          <w:tcPr>
            <w:tcW w:w="1460" w:type="dxa"/>
            <w:tcBorders>
              <w:top w:val="single" w:sz="8" w:space="0" w:color="auto"/>
              <w:left w:val="nil"/>
              <w:bottom w:val="nil"/>
              <w:right w:val="nil"/>
            </w:tcBorders>
            <w:vAlign w:val="center"/>
          </w:tcPr>
          <w:p w14:paraId="0C4AD78C" w14:textId="77777777" w:rsidR="00AB3E77" w:rsidRPr="00A92BD0" w:rsidRDefault="00AB3E77" w:rsidP="00385F5E">
            <w:pPr>
              <w:spacing w:line="240" w:lineRule="auto"/>
              <w:jc w:val="center"/>
              <w:rPr>
                <w:ins w:id="1112" w:author="Nicolás Riveras Muñoz" w:date="2022-09-13T17:02:00Z"/>
                <w:b/>
                <w:szCs w:val="22"/>
              </w:rPr>
            </w:pPr>
            <w:ins w:id="1113" w:author="Nicolás Riveras Muñoz" w:date="2022-09-13T17:02:00Z">
              <w:r w:rsidRPr="00A92BD0">
                <w:rPr>
                  <w:b/>
                  <w:szCs w:val="22"/>
                </w:rPr>
                <w:t>Zone</w:t>
              </w:r>
            </w:ins>
          </w:p>
        </w:tc>
        <w:tc>
          <w:tcPr>
            <w:tcW w:w="1418" w:type="dxa"/>
            <w:tcBorders>
              <w:top w:val="single" w:sz="8" w:space="0" w:color="auto"/>
              <w:left w:val="nil"/>
              <w:bottom w:val="nil"/>
              <w:right w:val="nil"/>
            </w:tcBorders>
            <w:vAlign w:val="center"/>
          </w:tcPr>
          <w:p w14:paraId="2E3BD6D3" w14:textId="77777777" w:rsidR="00AB3E77" w:rsidRPr="00A92BD0" w:rsidRDefault="00AB3E77" w:rsidP="00385F5E">
            <w:pPr>
              <w:spacing w:line="240" w:lineRule="auto"/>
              <w:jc w:val="center"/>
              <w:rPr>
                <w:ins w:id="1114" w:author="Nicolás Riveras Muñoz" w:date="2022-09-13T17:02:00Z"/>
                <w:b/>
                <w:szCs w:val="22"/>
              </w:rPr>
            </w:pPr>
            <w:ins w:id="1115" w:author="Nicolás Riveras Muñoz" w:date="2022-09-13T17:02:00Z">
              <w:r w:rsidRPr="00A92BD0">
                <w:rPr>
                  <w:b/>
                  <w:szCs w:val="22"/>
                </w:rPr>
                <w:t>Treat.</w:t>
              </w:r>
            </w:ins>
          </w:p>
        </w:tc>
        <w:tc>
          <w:tcPr>
            <w:tcW w:w="1559" w:type="dxa"/>
            <w:tcBorders>
              <w:top w:val="single" w:sz="8" w:space="0" w:color="auto"/>
              <w:left w:val="nil"/>
              <w:bottom w:val="nil"/>
              <w:right w:val="nil"/>
            </w:tcBorders>
            <w:vAlign w:val="center"/>
          </w:tcPr>
          <w:p w14:paraId="48AD22A3" w14:textId="77777777" w:rsidR="00AB3E77" w:rsidRPr="00A92BD0" w:rsidRDefault="00AB3E77" w:rsidP="00385F5E">
            <w:pPr>
              <w:spacing w:line="240" w:lineRule="auto"/>
              <w:jc w:val="center"/>
              <w:rPr>
                <w:ins w:id="1116" w:author="Nicolás Riveras Muñoz" w:date="2022-09-13T17:02:00Z"/>
                <w:b/>
                <w:szCs w:val="22"/>
              </w:rPr>
            </w:pPr>
            <w:ins w:id="1117" w:author="Nicolás Riveras Muñoz" w:date="2022-09-13T17:02:00Z">
              <w:r w:rsidRPr="00A92BD0">
                <w:rPr>
                  <w:b/>
                  <w:szCs w:val="22"/>
                </w:rPr>
                <w:t>Position</w:t>
              </w:r>
            </w:ins>
          </w:p>
        </w:tc>
        <w:tc>
          <w:tcPr>
            <w:tcW w:w="1701" w:type="dxa"/>
            <w:tcBorders>
              <w:top w:val="single" w:sz="8" w:space="0" w:color="auto"/>
              <w:left w:val="nil"/>
              <w:bottom w:val="nil"/>
              <w:right w:val="nil"/>
            </w:tcBorders>
            <w:vAlign w:val="center"/>
          </w:tcPr>
          <w:p w14:paraId="351693B8" w14:textId="77777777" w:rsidR="00AB3E77" w:rsidRPr="00A92BD0" w:rsidRDefault="00AB3E77" w:rsidP="00385F5E">
            <w:pPr>
              <w:spacing w:line="240" w:lineRule="auto"/>
              <w:jc w:val="center"/>
              <w:rPr>
                <w:ins w:id="1118" w:author="Nicolás Riveras Muñoz" w:date="2022-09-13T17:02:00Z"/>
                <w:b/>
                <w:szCs w:val="22"/>
              </w:rPr>
            </w:pPr>
            <w:ins w:id="1119" w:author="Nicolás Riveras Muñoz" w:date="2022-09-13T17:02:00Z">
              <w:r w:rsidRPr="00A92BD0">
                <w:rPr>
                  <w:b/>
                  <w:szCs w:val="22"/>
                </w:rPr>
                <w:t>Depth.</w:t>
              </w:r>
            </w:ins>
          </w:p>
        </w:tc>
        <w:tc>
          <w:tcPr>
            <w:tcW w:w="1701" w:type="dxa"/>
            <w:tcBorders>
              <w:top w:val="single" w:sz="8" w:space="0" w:color="auto"/>
              <w:left w:val="nil"/>
              <w:bottom w:val="nil"/>
              <w:right w:val="nil"/>
            </w:tcBorders>
            <w:vAlign w:val="center"/>
          </w:tcPr>
          <w:p w14:paraId="3E2DBEC7" w14:textId="77777777" w:rsidR="00AB3E77" w:rsidRPr="00A92BD0" w:rsidRDefault="00AB3E77" w:rsidP="00385F5E">
            <w:pPr>
              <w:spacing w:line="240" w:lineRule="auto"/>
              <w:jc w:val="center"/>
              <w:rPr>
                <w:ins w:id="1120" w:author="Nicolás Riveras Muñoz" w:date="2022-09-13T17:02:00Z"/>
                <w:b/>
                <w:szCs w:val="22"/>
              </w:rPr>
            </w:pPr>
            <w:ins w:id="1121" w:author="Nicolás Riveras Muñoz" w:date="2022-09-13T17:02:00Z">
              <w:r w:rsidRPr="00A92BD0">
                <w:rPr>
                  <w:b/>
                  <w:szCs w:val="22"/>
                </w:rPr>
                <w:t>R-Index</w:t>
              </w:r>
            </w:ins>
          </w:p>
        </w:tc>
      </w:tr>
      <w:tr w:rsidR="00AB3E77" w:rsidRPr="00A92BD0" w14:paraId="123E98BD" w14:textId="77777777" w:rsidTr="00385F5E">
        <w:trPr>
          <w:trHeight w:val="284"/>
          <w:ins w:id="1122" w:author="Nicolás Riveras Muñoz" w:date="2022-09-13T17:02:00Z"/>
        </w:trPr>
        <w:tc>
          <w:tcPr>
            <w:tcW w:w="1460" w:type="dxa"/>
            <w:tcBorders>
              <w:top w:val="nil"/>
              <w:left w:val="nil"/>
              <w:bottom w:val="single" w:sz="8" w:space="0" w:color="auto"/>
              <w:right w:val="nil"/>
            </w:tcBorders>
            <w:vAlign w:val="center"/>
          </w:tcPr>
          <w:p w14:paraId="28EB8CC8" w14:textId="77777777" w:rsidR="00AB3E77" w:rsidRPr="00A92BD0" w:rsidRDefault="00AB3E77" w:rsidP="00385F5E">
            <w:pPr>
              <w:spacing w:line="240" w:lineRule="auto"/>
              <w:jc w:val="center"/>
              <w:rPr>
                <w:ins w:id="1123" w:author="Nicolás Riveras Muñoz" w:date="2022-09-13T17:02:00Z"/>
                <w:b/>
                <w:szCs w:val="22"/>
              </w:rPr>
            </w:pPr>
          </w:p>
        </w:tc>
        <w:tc>
          <w:tcPr>
            <w:tcW w:w="1418" w:type="dxa"/>
            <w:tcBorders>
              <w:top w:val="nil"/>
              <w:left w:val="nil"/>
              <w:bottom w:val="single" w:sz="8" w:space="0" w:color="auto"/>
              <w:right w:val="nil"/>
            </w:tcBorders>
            <w:vAlign w:val="center"/>
          </w:tcPr>
          <w:p w14:paraId="6F84AD98" w14:textId="77777777" w:rsidR="00AB3E77" w:rsidRPr="00A92BD0" w:rsidRDefault="00AB3E77" w:rsidP="00385F5E">
            <w:pPr>
              <w:spacing w:line="240" w:lineRule="auto"/>
              <w:jc w:val="center"/>
              <w:rPr>
                <w:ins w:id="1124" w:author="Nicolás Riveras Muñoz" w:date="2022-09-13T17:02:00Z"/>
                <w:b/>
                <w:szCs w:val="22"/>
              </w:rPr>
            </w:pPr>
          </w:p>
        </w:tc>
        <w:tc>
          <w:tcPr>
            <w:tcW w:w="1559" w:type="dxa"/>
            <w:tcBorders>
              <w:top w:val="nil"/>
              <w:left w:val="nil"/>
              <w:bottom w:val="single" w:sz="8" w:space="0" w:color="auto"/>
              <w:right w:val="nil"/>
            </w:tcBorders>
            <w:vAlign w:val="center"/>
          </w:tcPr>
          <w:p w14:paraId="5004915C" w14:textId="77777777" w:rsidR="00AB3E77" w:rsidRPr="00A92BD0" w:rsidRDefault="00AB3E77" w:rsidP="00385F5E">
            <w:pPr>
              <w:spacing w:line="240" w:lineRule="auto"/>
              <w:jc w:val="center"/>
              <w:rPr>
                <w:ins w:id="1125" w:author="Nicolás Riveras Muñoz" w:date="2022-09-13T17:02:00Z"/>
                <w:b/>
                <w:szCs w:val="22"/>
              </w:rPr>
            </w:pPr>
          </w:p>
        </w:tc>
        <w:tc>
          <w:tcPr>
            <w:tcW w:w="1701" w:type="dxa"/>
            <w:tcBorders>
              <w:top w:val="nil"/>
              <w:left w:val="nil"/>
              <w:bottom w:val="single" w:sz="8" w:space="0" w:color="auto"/>
              <w:right w:val="nil"/>
            </w:tcBorders>
            <w:vAlign w:val="center"/>
          </w:tcPr>
          <w:p w14:paraId="5A495B0D" w14:textId="77777777" w:rsidR="00AB3E77" w:rsidRPr="00A92BD0" w:rsidRDefault="00AB3E77" w:rsidP="00385F5E">
            <w:pPr>
              <w:spacing w:line="240" w:lineRule="auto"/>
              <w:jc w:val="center"/>
              <w:rPr>
                <w:ins w:id="1126" w:author="Nicolás Riveras Muñoz" w:date="2022-09-13T17:02:00Z"/>
                <w:b/>
                <w:szCs w:val="22"/>
              </w:rPr>
            </w:pPr>
            <w:ins w:id="1127" w:author="Nicolás Riveras Muñoz" w:date="2022-09-13T17:02:00Z">
              <w:r w:rsidRPr="00A92BD0">
                <w:rPr>
                  <w:b/>
                  <w:szCs w:val="22"/>
                </w:rPr>
                <w:t>(cm)</w:t>
              </w:r>
            </w:ins>
          </w:p>
        </w:tc>
        <w:tc>
          <w:tcPr>
            <w:tcW w:w="1701" w:type="dxa"/>
            <w:tcBorders>
              <w:top w:val="nil"/>
              <w:left w:val="nil"/>
              <w:bottom w:val="single" w:sz="8" w:space="0" w:color="auto"/>
              <w:right w:val="nil"/>
            </w:tcBorders>
            <w:vAlign w:val="center"/>
          </w:tcPr>
          <w:p w14:paraId="4B36D963" w14:textId="77777777" w:rsidR="00AB3E77" w:rsidRPr="00A92BD0" w:rsidRDefault="00AB3E77" w:rsidP="00385F5E">
            <w:pPr>
              <w:spacing w:line="240" w:lineRule="auto"/>
              <w:jc w:val="center"/>
              <w:rPr>
                <w:ins w:id="1128" w:author="Nicolás Riveras Muñoz" w:date="2022-09-13T17:02:00Z"/>
                <w:b/>
                <w:szCs w:val="22"/>
              </w:rPr>
            </w:pPr>
          </w:p>
        </w:tc>
      </w:tr>
      <w:tr w:rsidR="00AB3E77" w:rsidRPr="00A92BD0" w14:paraId="4DDD81BF" w14:textId="77777777" w:rsidTr="00385F5E">
        <w:trPr>
          <w:trHeight w:val="211"/>
          <w:ins w:id="1129" w:author="Nicolás Riveras Muñoz" w:date="2022-09-13T17:02:00Z"/>
        </w:trPr>
        <w:tc>
          <w:tcPr>
            <w:tcW w:w="1460" w:type="dxa"/>
            <w:tcBorders>
              <w:top w:val="nil"/>
              <w:left w:val="nil"/>
              <w:bottom w:val="nil"/>
              <w:right w:val="nil"/>
            </w:tcBorders>
            <w:vAlign w:val="center"/>
          </w:tcPr>
          <w:p w14:paraId="0676421C" w14:textId="77777777" w:rsidR="00AB3E77" w:rsidRPr="00A92BD0" w:rsidRDefault="00AB3E77" w:rsidP="00385F5E">
            <w:pPr>
              <w:spacing w:line="240" w:lineRule="auto"/>
              <w:jc w:val="center"/>
              <w:rPr>
                <w:ins w:id="1130" w:author="Nicolás Riveras Muñoz" w:date="2022-09-13T17:02:00Z"/>
                <w:szCs w:val="22"/>
              </w:rPr>
            </w:pPr>
            <w:ins w:id="1131" w:author="Nicolás Riveras Muñoz" w:date="2022-09-13T17:02:00Z">
              <w:r w:rsidRPr="00A92BD0">
                <w:rPr>
                  <w:szCs w:val="22"/>
                </w:rPr>
                <w:t>High</w:t>
              </w:r>
            </w:ins>
          </w:p>
        </w:tc>
        <w:tc>
          <w:tcPr>
            <w:tcW w:w="1418" w:type="dxa"/>
            <w:tcBorders>
              <w:top w:val="nil"/>
              <w:left w:val="nil"/>
              <w:bottom w:val="nil"/>
              <w:right w:val="nil"/>
            </w:tcBorders>
            <w:vAlign w:val="center"/>
          </w:tcPr>
          <w:p w14:paraId="01D2EF89" w14:textId="77777777" w:rsidR="00AB3E77" w:rsidRPr="00A92BD0" w:rsidRDefault="00AB3E77" w:rsidP="00385F5E">
            <w:pPr>
              <w:spacing w:line="240" w:lineRule="auto"/>
              <w:jc w:val="center"/>
              <w:rPr>
                <w:ins w:id="1132" w:author="Nicolás Riveras Muñoz" w:date="2022-09-13T17:02:00Z"/>
                <w:szCs w:val="22"/>
              </w:rPr>
            </w:pPr>
            <w:ins w:id="1133" w:author="Nicolás Riveras Muñoz" w:date="2022-09-13T17:02:00Z">
              <w:r w:rsidRPr="00A92BD0">
                <w:rPr>
                  <w:szCs w:val="22"/>
                </w:rPr>
                <w:t>T1</w:t>
              </w:r>
            </w:ins>
          </w:p>
        </w:tc>
        <w:tc>
          <w:tcPr>
            <w:tcW w:w="1559" w:type="dxa"/>
            <w:tcBorders>
              <w:top w:val="nil"/>
              <w:left w:val="nil"/>
              <w:bottom w:val="nil"/>
              <w:right w:val="nil"/>
            </w:tcBorders>
            <w:vAlign w:val="center"/>
          </w:tcPr>
          <w:p w14:paraId="143C1990" w14:textId="3376BF04" w:rsidR="00AB3E77" w:rsidRPr="00A92BD0" w:rsidRDefault="00F721EE" w:rsidP="00385F5E">
            <w:pPr>
              <w:spacing w:line="240" w:lineRule="auto"/>
              <w:jc w:val="center"/>
              <w:rPr>
                <w:ins w:id="1134" w:author="Nicolás Riveras Muñoz" w:date="2022-09-13T17:02:00Z"/>
                <w:szCs w:val="22"/>
              </w:rPr>
            </w:pPr>
            <w:ins w:id="1135" w:author="Nicolás Riveras Muñoz" w:date="2022-09-14T21:22:00Z">
              <w:r>
                <w:rPr>
                  <w:szCs w:val="22"/>
                </w:rPr>
                <w:t>-M</w:t>
              </w:r>
            </w:ins>
          </w:p>
        </w:tc>
        <w:tc>
          <w:tcPr>
            <w:tcW w:w="1701" w:type="dxa"/>
            <w:tcBorders>
              <w:top w:val="nil"/>
              <w:left w:val="nil"/>
              <w:bottom w:val="nil"/>
              <w:right w:val="nil"/>
            </w:tcBorders>
            <w:vAlign w:val="center"/>
          </w:tcPr>
          <w:p w14:paraId="60AD6508" w14:textId="1E1F7E15" w:rsidR="00AB3E77" w:rsidRPr="00A92BD0" w:rsidRDefault="00D5096E" w:rsidP="00385F5E">
            <w:pPr>
              <w:spacing w:line="240" w:lineRule="auto"/>
              <w:jc w:val="center"/>
              <w:rPr>
                <w:ins w:id="1136" w:author="Nicolás Riveras Muñoz" w:date="2022-09-13T17:02:00Z"/>
                <w:szCs w:val="22"/>
              </w:rPr>
            </w:pPr>
            <w:ins w:id="1137" w:author="Nicolás Riveras Muñoz" w:date="2022-09-17T07:11:00Z">
              <w:r>
                <w:rPr>
                  <w:szCs w:val="22"/>
                </w:rPr>
                <w:t>t</w:t>
              </w:r>
            </w:ins>
            <w:ins w:id="1138" w:author="Nicolás Riveras Muñoz" w:date="2022-09-13T17:02:00Z">
              <w:r w:rsidR="00AB3E77" w:rsidRPr="00A92BD0">
                <w:rPr>
                  <w:szCs w:val="22"/>
                </w:rPr>
                <w:t>opsoil</w:t>
              </w:r>
            </w:ins>
          </w:p>
        </w:tc>
        <w:tc>
          <w:tcPr>
            <w:tcW w:w="1701" w:type="dxa"/>
            <w:tcBorders>
              <w:top w:val="nil"/>
              <w:left w:val="nil"/>
              <w:bottom w:val="nil"/>
              <w:right w:val="nil"/>
            </w:tcBorders>
            <w:vAlign w:val="center"/>
          </w:tcPr>
          <w:p w14:paraId="7709CBD4" w14:textId="77777777" w:rsidR="00AB3E77" w:rsidRPr="00A92BD0" w:rsidRDefault="00AB3E77" w:rsidP="00385F5E">
            <w:pPr>
              <w:spacing w:line="240" w:lineRule="auto"/>
              <w:jc w:val="center"/>
              <w:rPr>
                <w:ins w:id="1139" w:author="Nicolás Riveras Muñoz" w:date="2022-09-13T17:02:00Z"/>
                <w:szCs w:val="22"/>
              </w:rPr>
            </w:pPr>
            <w:ins w:id="1140" w:author="Nicolás Riveras Muñoz" w:date="2022-09-13T17:02:00Z">
              <w:r w:rsidRPr="00A92BD0">
                <w:rPr>
                  <w:szCs w:val="22"/>
                </w:rPr>
                <w:t>1.33 (± 0.37)</w:t>
              </w:r>
            </w:ins>
          </w:p>
        </w:tc>
      </w:tr>
      <w:tr w:rsidR="00AB3E77" w:rsidRPr="00A92BD0" w14:paraId="461A326E" w14:textId="77777777" w:rsidTr="00385F5E">
        <w:trPr>
          <w:trHeight w:val="222"/>
          <w:ins w:id="1141" w:author="Nicolás Riveras Muñoz" w:date="2022-09-13T17:02:00Z"/>
        </w:trPr>
        <w:tc>
          <w:tcPr>
            <w:tcW w:w="1460" w:type="dxa"/>
            <w:tcBorders>
              <w:top w:val="nil"/>
              <w:left w:val="nil"/>
              <w:bottom w:val="nil"/>
              <w:right w:val="nil"/>
            </w:tcBorders>
            <w:vAlign w:val="center"/>
          </w:tcPr>
          <w:p w14:paraId="45C74E6F" w14:textId="77777777" w:rsidR="00AB3E77" w:rsidRPr="00A92BD0" w:rsidRDefault="00AB3E77" w:rsidP="00385F5E">
            <w:pPr>
              <w:spacing w:line="240" w:lineRule="auto"/>
              <w:jc w:val="center"/>
              <w:rPr>
                <w:ins w:id="1142" w:author="Nicolás Riveras Muñoz" w:date="2022-09-13T17:02:00Z"/>
                <w:szCs w:val="22"/>
              </w:rPr>
            </w:pPr>
            <w:ins w:id="1143" w:author="Nicolás Riveras Muñoz" w:date="2022-09-13T17:02:00Z">
              <w:r w:rsidRPr="00A92BD0">
                <w:rPr>
                  <w:szCs w:val="22"/>
                </w:rPr>
                <w:t>PR</w:t>
              </w:r>
            </w:ins>
          </w:p>
        </w:tc>
        <w:tc>
          <w:tcPr>
            <w:tcW w:w="1418" w:type="dxa"/>
            <w:tcBorders>
              <w:top w:val="nil"/>
              <w:left w:val="nil"/>
              <w:bottom w:val="nil"/>
              <w:right w:val="nil"/>
            </w:tcBorders>
            <w:vAlign w:val="center"/>
          </w:tcPr>
          <w:p w14:paraId="0A18CE32" w14:textId="77777777" w:rsidR="00AB3E77" w:rsidRPr="00A92BD0" w:rsidRDefault="00AB3E77" w:rsidP="00385F5E">
            <w:pPr>
              <w:spacing w:line="240" w:lineRule="auto"/>
              <w:jc w:val="center"/>
              <w:rPr>
                <w:ins w:id="1144" w:author="Nicolás Riveras Muñoz" w:date="2022-09-13T17:02:00Z"/>
                <w:szCs w:val="22"/>
              </w:rPr>
            </w:pPr>
            <w:ins w:id="1145" w:author="Nicolás Riveras Muñoz" w:date="2022-09-13T17:02:00Z">
              <w:r w:rsidRPr="00A92BD0">
                <w:rPr>
                  <w:szCs w:val="22"/>
                </w:rPr>
                <w:t>T2</w:t>
              </w:r>
            </w:ins>
          </w:p>
        </w:tc>
        <w:tc>
          <w:tcPr>
            <w:tcW w:w="1559" w:type="dxa"/>
            <w:tcBorders>
              <w:top w:val="nil"/>
              <w:left w:val="nil"/>
              <w:bottom w:val="nil"/>
              <w:right w:val="nil"/>
            </w:tcBorders>
            <w:vAlign w:val="center"/>
          </w:tcPr>
          <w:p w14:paraId="74AB0DC8" w14:textId="3005EEC0" w:rsidR="00AB3E77" w:rsidRPr="00A92BD0" w:rsidRDefault="00F721EE" w:rsidP="00385F5E">
            <w:pPr>
              <w:spacing w:line="240" w:lineRule="auto"/>
              <w:jc w:val="center"/>
              <w:rPr>
                <w:ins w:id="1146" w:author="Nicolás Riveras Muñoz" w:date="2022-09-13T17:02:00Z"/>
                <w:szCs w:val="22"/>
              </w:rPr>
            </w:pPr>
            <w:ins w:id="1147" w:author="Nicolás Riveras Muñoz" w:date="2022-09-14T21:22:00Z">
              <w:r>
                <w:rPr>
                  <w:szCs w:val="22"/>
                </w:rPr>
                <w:t>-M</w:t>
              </w:r>
            </w:ins>
          </w:p>
        </w:tc>
        <w:tc>
          <w:tcPr>
            <w:tcW w:w="1701" w:type="dxa"/>
            <w:tcBorders>
              <w:top w:val="nil"/>
              <w:left w:val="nil"/>
              <w:bottom w:val="nil"/>
              <w:right w:val="nil"/>
            </w:tcBorders>
            <w:vAlign w:val="center"/>
          </w:tcPr>
          <w:p w14:paraId="613CA5A5" w14:textId="378BAD38" w:rsidR="00AB3E77" w:rsidRPr="00A92BD0" w:rsidRDefault="00D5096E" w:rsidP="00385F5E">
            <w:pPr>
              <w:spacing w:line="240" w:lineRule="auto"/>
              <w:jc w:val="center"/>
              <w:rPr>
                <w:ins w:id="1148" w:author="Nicolás Riveras Muñoz" w:date="2022-09-13T17:02:00Z"/>
                <w:szCs w:val="22"/>
              </w:rPr>
            </w:pPr>
            <w:ins w:id="1149" w:author="Nicolás Riveras Muñoz" w:date="2022-09-17T07:11:00Z">
              <w:r>
                <w:rPr>
                  <w:szCs w:val="22"/>
                </w:rPr>
                <w:t>s</w:t>
              </w:r>
            </w:ins>
            <w:ins w:id="1150" w:author="Nicolás Riveras Muñoz" w:date="2022-09-13T17:02:00Z">
              <w:r w:rsidR="00AB3E77" w:rsidRPr="00A92BD0">
                <w:rPr>
                  <w:szCs w:val="22"/>
                </w:rPr>
                <w:t>ubsoil</w:t>
              </w:r>
            </w:ins>
          </w:p>
        </w:tc>
        <w:tc>
          <w:tcPr>
            <w:tcW w:w="1701" w:type="dxa"/>
            <w:tcBorders>
              <w:top w:val="nil"/>
              <w:left w:val="nil"/>
              <w:bottom w:val="nil"/>
              <w:right w:val="nil"/>
            </w:tcBorders>
            <w:vAlign w:val="center"/>
          </w:tcPr>
          <w:p w14:paraId="6EAB8BAC" w14:textId="77777777" w:rsidR="00AB3E77" w:rsidRPr="00A92BD0" w:rsidRDefault="00AB3E77" w:rsidP="00385F5E">
            <w:pPr>
              <w:spacing w:line="240" w:lineRule="auto"/>
              <w:jc w:val="center"/>
              <w:rPr>
                <w:ins w:id="1151" w:author="Nicolás Riveras Muñoz" w:date="2022-09-13T17:02:00Z"/>
                <w:szCs w:val="22"/>
              </w:rPr>
            </w:pPr>
            <w:ins w:id="1152" w:author="Nicolás Riveras Muñoz" w:date="2022-09-13T17:02:00Z">
              <w:r w:rsidRPr="00A92BD0">
                <w:rPr>
                  <w:szCs w:val="22"/>
                </w:rPr>
                <w:t>1.57 (± 0.38)</w:t>
              </w:r>
            </w:ins>
          </w:p>
        </w:tc>
      </w:tr>
      <w:tr w:rsidR="00AB3E77" w:rsidRPr="00A92BD0" w14:paraId="474C5EB8" w14:textId="77777777" w:rsidTr="00385F5E">
        <w:trPr>
          <w:trHeight w:val="283"/>
          <w:ins w:id="1153" w:author="Nicolás Riveras Muñoz" w:date="2022-09-13T17:02:00Z"/>
        </w:trPr>
        <w:tc>
          <w:tcPr>
            <w:tcW w:w="1460" w:type="dxa"/>
            <w:tcBorders>
              <w:top w:val="nil"/>
              <w:left w:val="nil"/>
              <w:bottom w:val="nil"/>
              <w:right w:val="nil"/>
            </w:tcBorders>
            <w:vAlign w:val="center"/>
          </w:tcPr>
          <w:p w14:paraId="760D83FE" w14:textId="77777777" w:rsidR="00AB3E77" w:rsidRPr="00A92BD0" w:rsidRDefault="00AB3E77" w:rsidP="00385F5E">
            <w:pPr>
              <w:spacing w:line="240" w:lineRule="auto"/>
              <w:jc w:val="center"/>
              <w:rPr>
                <w:ins w:id="1154" w:author="Nicolás Riveras Muñoz" w:date="2022-09-13T17:02:00Z"/>
                <w:szCs w:val="22"/>
              </w:rPr>
            </w:pPr>
          </w:p>
        </w:tc>
        <w:tc>
          <w:tcPr>
            <w:tcW w:w="1418" w:type="dxa"/>
            <w:tcBorders>
              <w:top w:val="nil"/>
              <w:left w:val="nil"/>
              <w:bottom w:val="nil"/>
              <w:right w:val="nil"/>
            </w:tcBorders>
            <w:vAlign w:val="center"/>
          </w:tcPr>
          <w:p w14:paraId="7F8DA5E6" w14:textId="77777777" w:rsidR="00AB3E77" w:rsidRPr="00A92BD0" w:rsidRDefault="00AB3E77" w:rsidP="00385F5E">
            <w:pPr>
              <w:spacing w:line="240" w:lineRule="auto"/>
              <w:jc w:val="center"/>
              <w:rPr>
                <w:ins w:id="1155" w:author="Nicolás Riveras Muñoz" w:date="2022-09-13T17:02:00Z"/>
                <w:szCs w:val="22"/>
              </w:rPr>
            </w:pPr>
            <w:ins w:id="1156" w:author="Nicolás Riveras Muñoz" w:date="2022-09-13T17:02:00Z">
              <w:r w:rsidRPr="00A92BD0">
                <w:rPr>
                  <w:szCs w:val="22"/>
                </w:rPr>
                <w:t>T3</w:t>
              </w:r>
            </w:ins>
          </w:p>
        </w:tc>
        <w:tc>
          <w:tcPr>
            <w:tcW w:w="1559" w:type="dxa"/>
            <w:tcBorders>
              <w:top w:val="nil"/>
              <w:left w:val="nil"/>
              <w:bottom w:val="nil"/>
              <w:right w:val="nil"/>
            </w:tcBorders>
            <w:vAlign w:val="center"/>
          </w:tcPr>
          <w:p w14:paraId="782267DB" w14:textId="3B48EB9C" w:rsidR="00AB3E77" w:rsidRPr="00A92BD0" w:rsidRDefault="00F721EE" w:rsidP="00385F5E">
            <w:pPr>
              <w:spacing w:line="240" w:lineRule="auto"/>
              <w:jc w:val="center"/>
              <w:rPr>
                <w:ins w:id="1157" w:author="Nicolás Riveras Muñoz" w:date="2022-09-13T17:02:00Z"/>
                <w:szCs w:val="22"/>
              </w:rPr>
            </w:pPr>
            <w:ins w:id="1158" w:author="Nicolás Riveras Muñoz" w:date="2022-09-14T21:22:00Z">
              <w:r>
                <w:rPr>
                  <w:szCs w:val="22"/>
                </w:rPr>
                <w:t>+M</w:t>
              </w:r>
            </w:ins>
          </w:p>
        </w:tc>
        <w:tc>
          <w:tcPr>
            <w:tcW w:w="1701" w:type="dxa"/>
            <w:tcBorders>
              <w:top w:val="nil"/>
              <w:left w:val="nil"/>
              <w:bottom w:val="nil"/>
              <w:right w:val="nil"/>
            </w:tcBorders>
            <w:vAlign w:val="center"/>
          </w:tcPr>
          <w:p w14:paraId="5AF72DC6" w14:textId="319A834B" w:rsidR="00AB3E77" w:rsidRPr="00A92BD0" w:rsidRDefault="00D5096E" w:rsidP="00385F5E">
            <w:pPr>
              <w:spacing w:line="240" w:lineRule="auto"/>
              <w:jc w:val="center"/>
              <w:rPr>
                <w:ins w:id="1159" w:author="Nicolás Riveras Muñoz" w:date="2022-09-13T17:02:00Z"/>
                <w:szCs w:val="22"/>
              </w:rPr>
            </w:pPr>
            <w:ins w:id="1160" w:author="Nicolás Riveras Muñoz" w:date="2022-09-17T07:11:00Z">
              <w:r>
                <w:rPr>
                  <w:szCs w:val="22"/>
                </w:rPr>
                <w:t>t</w:t>
              </w:r>
            </w:ins>
            <w:ins w:id="1161" w:author="Nicolás Riveras Muñoz" w:date="2022-09-13T17:02:00Z">
              <w:r w:rsidR="00AB3E77" w:rsidRPr="00A92BD0">
                <w:rPr>
                  <w:szCs w:val="22"/>
                </w:rPr>
                <w:t>opsoil</w:t>
              </w:r>
            </w:ins>
          </w:p>
        </w:tc>
        <w:tc>
          <w:tcPr>
            <w:tcW w:w="1701" w:type="dxa"/>
            <w:tcBorders>
              <w:top w:val="nil"/>
              <w:left w:val="nil"/>
              <w:bottom w:val="nil"/>
              <w:right w:val="nil"/>
            </w:tcBorders>
            <w:vAlign w:val="center"/>
          </w:tcPr>
          <w:p w14:paraId="57A3F073" w14:textId="77777777" w:rsidR="00AB3E77" w:rsidRPr="00A92BD0" w:rsidRDefault="00AB3E77" w:rsidP="00385F5E">
            <w:pPr>
              <w:spacing w:line="240" w:lineRule="auto"/>
              <w:jc w:val="center"/>
              <w:rPr>
                <w:ins w:id="1162" w:author="Nicolás Riveras Muñoz" w:date="2022-09-13T17:02:00Z"/>
                <w:szCs w:val="22"/>
              </w:rPr>
            </w:pPr>
            <w:ins w:id="1163" w:author="Nicolás Riveras Muñoz" w:date="2022-09-13T17:02:00Z">
              <w:r w:rsidRPr="00A92BD0">
                <w:rPr>
                  <w:szCs w:val="22"/>
                </w:rPr>
                <w:t>1.64 (± 0.42)</w:t>
              </w:r>
            </w:ins>
          </w:p>
        </w:tc>
      </w:tr>
      <w:tr w:rsidR="00AB3E77" w:rsidRPr="00A92BD0" w14:paraId="2C5CF22E" w14:textId="77777777" w:rsidTr="00385F5E">
        <w:trPr>
          <w:trHeight w:val="274"/>
          <w:ins w:id="1164" w:author="Nicolás Riveras Muñoz" w:date="2022-09-13T17:02:00Z"/>
        </w:trPr>
        <w:tc>
          <w:tcPr>
            <w:tcW w:w="1460" w:type="dxa"/>
            <w:tcBorders>
              <w:top w:val="nil"/>
              <w:left w:val="nil"/>
              <w:bottom w:val="single" w:sz="8" w:space="0" w:color="auto"/>
              <w:right w:val="nil"/>
            </w:tcBorders>
            <w:vAlign w:val="center"/>
          </w:tcPr>
          <w:p w14:paraId="57DA84BF" w14:textId="77777777" w:rsidR="00AB3E77" w:rsidRPr="00A92BD0" w:rsidRDefault="00AB3E77" w:rsidP="00385F5E">
            <w:pPr>
              <w:spacing w:line="240" w:lineRule="auto"/>
              <w:jc w:val="center"/>
              <w:rPr>
                <w:ins w:id="1165" w:author="Nicolás Riveras Muñoz" w:date="2022-09-13T17:02:00Z"/>
                <w:szCs w:val="22"/>
              </w:rPr>
            </w:pPr>
            <w:ins w:id="1166" w:author="Nicolás Riveras Muñoz" w:date="2022-09-13T17:02:00Z">
              <w:r w:rsidRPr="00A92BD0">
                <w:rPr>
                  <w:szCs w:val="22"/>
                </w:rPr>
                <w:t> </w:t>
              </w:r>
            </w:ins>
          </w:p>
        </w:tc>
        <w:tc>
          <w:tcPr>
            <w:tcW w:w="1418" w:type="dxa"/>
            <w:tcBorders>
              <w:top w:val="nil"/>
              <w:left w:val="nil"/>
              <w:bottom w:val="single" w:sz="8" w:space="0" w:color="auto"/>
              <w:right w:val="nil"/>
            </w:tcBorders>
            <w:vAlign w:val="center"/>
          </w:tcPr>
          <w:p w14:paraId="75236D4C" w14:textId="77777777" w:rsidR="00AB3E77" w:rsidRPr="00A92BD0" w:rsidRDefault="00AB3E77" w:rsidP="00385F5E">
            <w:pPr>
              <w:spacing w:line="240" w:lineRule="auto"/>
              <w:jc w:val="center"/>
              <w:rPr>
                <w:ins w:id="1167" w:author="Nicolás Riveras Muñoz" w:date="2022-09-13T17:02:00Z"/>
                <w:szCs w:val="22"/>
              </w:rPr>
            </w:pPr>
            <w:ins w:id="1168" w:author="Nicolás Riveras Muñoz" w:date="2022-09-13T17:02:00Z">
              <w:r w:rsidRPr="00A92BD0">
                <w:rPr>
                  <w:szCs w:val="22"/>
                </w:rPr>
                <w:t>T4</w:t>
              </w:r>
            </w:ins>
          </w:p>
        </w:tc>
        <w:tc>
          <w:tcPr>
            <w:tcW w:w="1559" w:type="dxa"/>
            <w:tcBorders>
              <w:top w:val="nil"/>
              <w:left w:val="nil"/>
              <w:bottom w:val="single" w:sz="8" w:space="0" w:color="auto"/>
              <w:right w:val="nil"/>
            </w:tcBorders>
            <w:vAlign w:val="center"/>
          </w:tcPr>
          <w:p w14:paraId="6B24FB9C" w14:textId="60E2F1DB" w:rsidR="00AB3E77" w:rsidRPr="00A92BD0" w:rsidRDefault="00F721EE" w:rsidP="00385F5E">
            <w:pPr>
              <w:spacing w:line="240" w:lineRule="auto"/>
              <w:jc w:val="center"/>
              <w:rPr>
                <w:ins w:id="1169" w:author="Nicolás Riveras Muñoz" w:date="2022-09-13T17:02:00Z"/>
                <w:szCs w:val="22"/>
              </w:rPr>
            </w:pPr>
            <w:ins w:id="1170" w:author="Nicolás Riveras Muñoz" w:date="2022-09-14T21:22:00Z">
              <w:r>
                <w:rPr>
                  <w:szCs w:val="22"/>
                </w:rPr>
                <w:t>+M</w:t>
              </w:r>
            </w:ins>
          </w:p>
        </w:tc>
        <w:tc>
          <w:tcPr>
            <w:tcW w:w="1701" w:type="dxa"/>
            <w:tcBorders>
              <w:top w:val="nil"/>
              <w:left w:val="nil"/>
              <w:bottom w:val="single" w:sz="8" w:space="0" w:color="auto"/>
              <w:right w:val="nil"/>
            </w:tcBorders>
            <w:vAlign w:val="center"/>
          </w:tcPr>
          <w:p w14:paraId="04D58B62" w14:textId="6B45293E" w:rsidR="00AB3E77" w:rsidRPr="00A92BD0" w:rsidRDefault="00D5096E" w:rsidP="00385F5E">
            <w:pPr>
              <w:spacing w:line="240" w:lineRule="auto"/>
              <w:jc w:val="center"/>
              <w:rPr>
                <w:ins w:id="1171" w:author="Nicolás Riveras Muñoz" w:date="2022-09-13T17:02:00Z"/>
                <w:szCs w:val="22"/>
              </w:rPr>
            </w:pPr>
            <w:ins w:id="1172" w:author="Nicolás Riveras Muñoz" w:date="2022-09-17T07:11:00Z">
              <w:r>
                <w:rPr>
                  <w:szCs w:val="22"/>
                </w:rPr>
                <w:t>s</w:t>
              </w:r>
            </w:ins>
            <w:ins w:id="1173" w:author="Nicolás Riveras Muñoz" w:date="2022-09-13T17:02:00Z">
              <w:r w:rsidR="00AB3E77" w:rsidRPr="00A92BD0">
                <w:rPr>
                  <w:szCs w:val="22"/>
                </w:rPr>
                <w:t>ubsoil</w:t>
              </w:r>
            </w:ins>
          </w:p>
        </w:tc>
        <w:tc>
          <w:tcPr>
            <w:tcW w:w="1701" w:type="dxa"/>
            <w:tcBorders>
              <w:top w:val="nil"/>
              <w:left w:val="nil"/>
              <w:bottom w:val="single" w:sz="8" w:space="0" w:color="auto"/>
              <w:right w:val="nil"/>
            </w:tcBorders>
            <w:vAlign w:val="center"/>
          </w:tcPr>
          <w:p w14:paraId="0F50DDE2" w14:textId="77777777" w:rsidR="00AB3E77" w:rsidRPr="00A92BD0" w:rsidRDefault="00AB3E77" w:rsidP="00385F5E">
            <w:pPr>
              <w:spacing w:line="240" w:lineRule="auto"/>
              <w:jc w:val="center"/>
              <w:rPr>
                <w:ins w:id="1174" w:author="Nicolás Riveras Muñoz" w:date="2022-09-13T17:02:00Z"/>
                <w:szCs w:val="22"/>
              </w:rPr>
            </w:pPr>
            <w:ins w:id="1175" w:author="Nicolás Riveras Muñoz" w:date="2022-09-13T17:02:00Z">
              <w:r w:rsidRPr="00A92BD0">
                <w:rPr>
                  <w:szCs w:val="22"/>
                </w:rPr>
                <w:t>1.39 (± 0.40)</w:t>
              </w:r>
            </w:ins>
          </w:p>
        </w:tc>
      </w:tr>
      <w:tr w:rsidR="00AB3E77" w:rsidRPr="00A92BD0" w14:paraId="63E9115A" w14:textId="77777777" w:rsidTr="00385F5E">
        <w:trPr>
          <w:trHeight w:val="213"/>
          <w:ins w:id="1176" w:author="Nicolás Riveras Muñoz" w:date="2022-09-13T17:02:00Z"/>
        </w:trPr>
        <w:tc>
          <w:tcPr>
            <w:tcW w:w="1460" w:type="dxa"/>
            <w:tcBorders>
              <w:top w:val="nil"/>
              <w:left w:val="nil"/>
              <w:bottom w:val="nil"/>
              <w:right w:val="nil"/>
            </w:tcBorders>
            <w:vAlign w:val="center"/>
          </w:tcPr>
          <w:p w14:paraId="04C3A8B4" w14:textId="77777777" w:rsidR="00AB3E77" w:rsidRPr="00A92BD0" w:rsidRDefault="00AB3E77" w:rsidP="00385F5E">
            <w:pPr>
              <w:spacing w:line="240" w:lineRule="auto"/>
              <w:jc w:val="center"/>
              <w:rPr>
                <w:ins w:id="1177" w:author="Nicolás Riveras Muñoz" w:date="2022-09-13T17:02:00Z"/>
                <w:szCs w:val="22"/>
              </w:rPr>
            </w:pPr>
            <w:ins w:id="1178" w:author="Nicolás Riveras Muñoz" w:date="2022-09-13T17:02:00Z">
              <w:r w:rsidRPr="00A92BD0">
                <w:rPr>
                  <w:szCs w:val="22"/>
                </w:rPr>
                <w:t>Low</w:t>
              </w:r>
            </w:ins>
          </w:p>
        </w:tc>
        <w:tc>
          <w:tcPr>
            <w:tcW w:w="1418" w:type="dxa"/>
            <w:tcBorders>
              <w:top w:val="nil"/>
              <w:left w:val="nil"/>
              <w:bottom w:val="nil"/>
              <w:right w:val="nil"/>
            </w:tcBorders>
            <w:vAlign w:val="center"/>
          </w:tcPr>
          <w:p w14:paraId="612BBAA2" w14:textId="77777777" w:rsidR="00AB3E77" w:rsidRPr="00A92BD0" w:rsidRDefault="00AB3E77" w:rsidP="00385F5E">
            <w:pPr>
              <w:spacing w:line="240" w:lineRule="auto"/>
              <w:jc w:val="center"/>
              <w:rPr>
                <w:ins w:id="1179" w:author="Nicolás Riveras Muñoz" w:date="2022-09-13T17:02:00Z"/>
                <w:szCs w:val="22"/>
              </w:rPr>
            </w:pPr>
            <w:ins w:id="1180" w:author="Nicolás Riveras Muñoz" w:date="2022-09-13T17:02:00Z">
              <w:r w:rsidRPr="00A92BD0">
                <w:rPr>
                  <w:szCs w:val="22"/>
                </w:rPr>
                <w:t>T1</w:t>
              </w:r>
            </w:ins>
          </w:p>
        </w:tc>
        <w:tc>
          <w:tcPr>
            <w:tcW w:w="1559" w:type="dxa"/>
            <w:tcBorders>
              <w:top w:val="nil"/>
              <w:left w:val="nil"/>
              <w:bottom w:val="nil"/>
              <w:right w:val="nil"/>
            </w:tcBorders>
            <w:vAlign w:val="center"/>
          </w:tcPr>
          <w:p w14:paraId="65A3D05C" w14:textId="597ED338" w:rsidR="00AB3E77" w:rsidRPr="00A92BD0" w:rsidRDefault="00F721EE" w:rsidP="00385F5E">
            <w:pPr>
              <w:spacing w:line="240" w:lineRule="auto"/>
              <w:jc w:val="center"/>
              <w:rPr>
                <w:ins w:id="1181" w:author="Nicolás Riveras Muñoz" w:date="2022-09-13T17:02:00Z"/>
                <w:szCs w:val="22"/>
              </w:rPr>
            </w:pPr>
            <w:ins w:id="1182" w:author="Nicolás Riveras Muñoz" w:date="2022-09-14T21:22:00Z">
              <w:r>
                <w:rPr>
                  <w:szCs w:val="22"/>
                </w:rPr>
                <w:t>-M</w:t>
              </w:r>
            </w:ins>
          </w:p>
        </w:tc>
        <w:tc>
          <w:tcPr>
            <w:tcW w:w="1701" w:type="dxa"/>
            <w:tcBorders>
              <w:top w:val="nil"/>
              <w:left w:val="nil"/>
              <w:bottom w:val="nil"/>
              <w:right w:val="nil"/>
            </w:tcBorders>
            <w:vAlign w:val="center"/>
          </w:tcPr>
          <w:p w14:paraId="587D4EC2" w14:textId="030D6493" w:rsidR="00AB3E77" w:rsidRPr="00A92BD0" w:rsidRDefault="00D5096E" w:rsidP="00385F5E">
            <w:pPr>
              <w:spacing w:line="240" w:lineRule="auto"/>
              <w:jc w:val="center"/>
              <w:rPr>
                <w:ins w:id="1183" w:author="Nicolás Riveras Muñoz" w:date="2022-09-13T17:02:00Z"/>
                <w:szCs w:val="22"/>
              </w:rPr>
            </w:pPr>
            <w:ins w:id="1184" w:author="Nicolás Riveras Muñoz" w:date="2022-09-17T07:11:00Z">
              <w:r>
                <w:rPr>
                  <w:szCs w:val="22"/>
                </w:rPr>
                <w:t>t</w:t>
              </w:r>
            </w:ins>
            <w:ins w:id="1185" w:author="Nicolás Riveras Muñoz" w:date="2022-09-13T17:02:00Z">
              <w:r w:rsidR="00AB3E77" w:rsidRPr="00A92BD0">
                <w:rPr>
                  <w:szCs w:val="22"/>
                </w:rPr>
                <w:t>opsoil</w:t>
              </w:r>
            </w:ins>
          </w:p>
        </w:tc>
        <w:tc>
          <w:tcPr>
            <w:tcW w:w="1701" w:type="dxa"/>
            <w:tcBorders>
              <w:top w:val="nil"/>
              <w:left w:val="nil"/>
              <w:bottom w:val="nil"/>
              <w:right w:val="nil"/>
            </w:tcBorders>
            <w:vAlign w:val="center"/>
          </w:tcPr>
          <w:p w14:paraId="5A43538C" w14:textId="77777777" w:rsidR="00AB3E77" w:rsidRPr="00A92BD0" w:rsidRDefault="00AB3E77" w:rsidP="00385F5E">
            <w:pPr>
              <w:spacing w:line="240" w:lineRule="auto"/>
              <w:jc w:val="center"/>
              <w:rPr>
                <w:ins w:id="1186" w:author="Nicolás Riveras Muñoz" w:date="2022-09-13T17:02:00Z"/>
                <w:szCs w:val="22"/>
              </w:rPr>
            </w:pPr>
            <w:ins w:id="1187" w:author="Nicolás Riveras Muñoz" w:date="2022-09-13T17:02:00Z">
              <w:r w:rsidRPr="00A92BD0">
                <w:rPr>
                  <w:szCs w:val="22"/>
                </w:rPr>
                <w:t>1.70 (± 0.63)</w:t>
              </w:r>
            </w:ins>
          </w:p>
        </w:tc>
      </w:tr>
      <w:tr w:rsidR="00AB3E77" w:rsidRPr="00A92BD0" w14:paraId="1B1999C6" w14:textId="77777777" w:rsidTr="00385F5E">
        <w:trPr>
          <w:trHeight w:val="282"/>
          <w:ins w:id="1188" w:author="Nicolás Riveras Muñoz" w:date="2022-09-13T17:02:00Z"/>
        </w:trPr>
        <w:tc>
          <w:tcPr>
            <w:tcW w:w="1460" w:type="dxa"/>
            <w:tcBorders>
              <w:top w:val="nil"/>
              <w:left w:val="nil"/>
              <w:bottom w:val="nil"/>
              <w:right w:val="nil"/>
            </w:tcBorders>
            <w:vAlign w:val="center"/>
          </w:tcPr>
          <w:p w14:paraId="7F4B8E52" w14:textId="77777777" w:rsidR="00AB3E77" w:rsidRPr="00A92BD0" w:rsidRDefault="00AB3E77" w:rsidP="00385F5E">
            <w:pPr>
              <w:spacing w:line="240" w:lineRule="auto"/>
              <w:jc w:val="center"/>
              <w:rPr>
                <w:ins w:id="1189" w:author="Nicolás Riveras Muñoz" w:date="2022-09-13T17:02:00Z"/>
                <w:szCs w:val="22"/>
              </w:rPr>
            </w:pPr>
            <w:ins w:id="1190" w:author="Nicolás Riveras Muñoz" w:date="2022-09-13T17:02:00Z">
              <w:r w:rsidRPr="00A92BD0">
                <w:rPr>
                  <w:szCs w:val="22"/>
                </w:rPr>
                <w:t>PR</w:t>
              </w:r>
            </w:ins>
          </w:p>
        </w:tc>
        <w:tc>
          <w:tcPr>
            <w:tcW w:w="1418" w:type="dxa"/>
            <w:tcBorders>
              <w:top w:val="nil"/>
              <w:left w:val="nil"/>
              <w:bottom w:val="nil"/>
              <w:right w:val="nil"/>
            </w:tcBorders>
            <w:vAlign w:val="center"/>
          </w:tcPr>
          <w:p w14:paraId="109FDDD2" w14:textId="77777777" w:rsidR="00AB3E77" w:rsidRPr="00A92BD0" w:rsidRDefault="00AB3E77" w:rsidP="00385F5E">
            <w:pPr>
              <w:spacing w:line="240" w:lineRule="auto"/>
              <w:jc w:val="center"/>
              <w:rPr>
                <w:ins w:id="1191" w:author="Nicolás Riveras Muñoz" w:date="2022-09-13T17:02:00Z"/>
                <w:szCs w:val="22"/>
              </w:rPr>
            </w:pPr>
            <w:ins w:id="1192" w:author="Nicolás Riveras Muñoz" w:date="2022-09-13T17:02:00Z">
              <w:r w:rsidRPr="00A92BD0">
                <w:rPr>
                  <w:szCs w:val="22"/>
                </w:rPr>
                <w:t>T2</w:t>
              </w:r>
            </w:ins>
          </w:p>
        </w:tc>
        <w:tc>
          <w:tcPr>
            <w:tcW w:w="1559" w:type="dxa"/>
            <w:tcBorders>
              <w:top w:val="nil"/>
              <w:left w:val="nil"/>
              <w:bottom w:val="nil"/>
              <w:right w:val="nil"/>
            </w:tcBorders>
            <w:vAlign w:val="center"/>
          </w:tcPr>
          <w:p w14:paraId="600D88D8" w14:textId="6BD609D7" w:rsidR="00AB3E77" w:rsidRPr="00A92BD0" w:rsidRDefault="00F721EE" w:rsidP="00385F5E">
            <w:pPr>
              <w:spacing w:line="240" w:lineRule="auto"/>
              <w:jc w:val="center"/>
              <w:rPr>
                <w:ins w:id="1193" w:author="Nicolás Riveras Muñoz" w:date="2022-09-13T17:02:00Z"/>
                <w:szCs w:val="22"/>
              </w:rPr>
            </w:pPr>
            <w:ins w:id="1194" w:author="Nicolás Riveras Muñoz" w:date="2022-09-14T21:22:00Z">
              <w:r>
                <w:rPr>
                  <w:szCs w:val="22"/>
                </w:rPr>
                <w:t>-M</w:t>
              </w:r>
            </w:ins>
          </w:p>
        </w:tc>
        <w:tc>
          <w:tcPr>
            <w:tcW w:w="1701" w:type="dxa"/>
            <w:tcBorders>
              <w:top w:val="nil"/>
              <w:left w:val="nil"/>
              <w:bottom w:val="nil"/>
              <w:right w:val="nil"/>
            </w:tcBorders>
            <w:vAlign w:val="center"/>
          </w:tcPr>
          <w:p w14:paraId="0247B238" w14:textId="575707BA" w:rsidR="00AB3E77" w:rsidRPr="00A92BD0" w:rsidRDefault="00D5096E" w:rsidP="00385F5E">
            <w:pPr>
              <w:spacing w:line="240" w:lineRule="auto"/>
              <w:jc w:val="center"/>
              <w:rPr>
                <w:ins w:id="1195" w:author="Nicolás Riveras Muñoz" w:date="2022-09-13T17:02:00Z"/>
                <w:szCs w:val="22"/>
              </w:rPr>
            </w:pPr>
            <w:ins w:id="1196" w:author="Nicolás Riveras Muñoz" w:date="2022-09-17T07:11:00Z">
              <w:r>
                <w:rPr>
                  <w:szCs w:val="22"/>
                </w:rPr>
                <w:t>s</w:t>
              </w:r>
            </w:ins>
            <w:ins w:id="1197" w:author="Nicolás Riveras Muñoz" w:date="2022-09-13T17:02:00Z">
              <w:r w:rsidR="00AB3E77" w:rsidRPr="00A92BD0">
                <w:rPr>
                  <w:szCs w:val="22"/>
                </w:rPr>
                <w:t>ubsoil</w:t>
              </w:r>
            </w:ins>
          </w:p>
        </w:tc>
        <w:tc>
          <w:tcPr>
            <w:tcW w:w="1701" w:type="dxa"/>
            <w:tcBorders>
              <w:top w:val="nil"/>
              <w:left w:val="nil"/>
              <w:bottom w:val="nil"/>
              <w:right w:val="nil"/>
            </w:tcBorders>
            <w:vAlign w:val="center"/>
          </w:tcPr>
          <w:p w14:paraId="138CC977" w14:textId="77777777" w:rsidR="00AB3E77" w:rsidRPr="00A92BD0" w:rsidRDefault="00AB3E77" w:rsidP="00385F5E">
            <w:pPr>
              <w:spacing w:line="240" w:lineRule="auto"/>
              <w:jc w:val="center"/>
              <w:rPr>
                <w:ins w:id="1198" w:author="Nicolás Riveras Muñoz" w:date="2022-09-13T17:02:00Z"/>
                <w:szCs w:val="22"/>
              </w:rPr>
            </w:pPr>
            <w:ins w:id="1199" w:author="Nicolás Riveras Muñoz" w:date="2022-09-13T17:02:00Z">
              <w:r w:rsidRPr="00A92BD0">
                <w:rPr>
                  <w:szCs w:val="22"/>
                </w:rPr>
                <w:t>1.58 (± 0.69)</w:t>
              </w:r>
            </w:ins>
          </w:p>
        </w:tc>
      </w:tr>
      <w:tr w:rsidR="00AB3E77" w:rsidRPr="00A92BD0" w14:paraId="2A2FE3F0" w14:textId="77777777" w:rsidTr="00385F5E">
        <w:trPr>
          <w:trHeight w:val="285"/>
          <w:ins w:id="1200" w:author="Nicolás Riveras Muñoz" w:date="2022-09-13T17:02:00Z"/>
        </w:trPr>
        <w:tc>
          <w:tcPr>
            <w:tcW w:w="1460" w:type="dxa"/>
            <w:tcBorders>
              <w:top w:val="nil"/>
              <w:left w:val="nil"/>
              <w:right w:val="nil"/>
            </w:tcBorders>
            <w:vAlign w:val="center"/>
          </w:tcPr>
          <w:p w14:paraId="402D0C9C" w14:textId="77777777" w:rsidR="00AB3E77" w:rsidRPr="00A92BD0" w:rsidRDefault="00AB3E77" w:rsidP="00385F5E">
            <w:pPr>
              <w:spacing w:line="240" w:lineRule="auto"/>
              <w:jc w:val="center"/>
              <w:rPr>
                <w:ins w:id="1201" w:author="Nicolás Riveras Muñoz" w:date="2022-09-13T17:02:00Z"/>
                <w:szCs w:val="22"/>
              </w:rPr>
            </w:pPr>
          </w:p>
        </w:tc>
        <w:tc>
          <w:tcPr>
            <w:tcW w:w="1418" w:type="dxa"/>
            <w:tcBorders>
              <w:top w:val="nil"/>
              <w:left w:val="nil"/>
              <w:right w:val="nil"/>
            </w:tcBorders>
            <w:vAlign w:val="center"/>
          </w:tcPr>
          <w:p w14:paraId="1B4981AF" w14:textId="77777777" w:rsidR="00AB3E77" w:rsidRPr="00A92BD0" w:rsidRDefault="00AB3E77" w:rsidP="00385F5E">
            <w:pPr>
              <w:spacing w:line="240" w:lineRule="auto"/>
              <w:jc w:val="center"/>
              <w:rPr>
                <w:ins w:id="1202" w:author="Nicolás Riveras Muñoz" w:date="2022-09-13T17:02:00Z"/>
                <w:szCs w:val="22"/>
              </w:rPr>
            </w:pPr>
            <w:ins w:id="1203" w:author="Nicolás Riveras Muñoz" w:date="2022-09-13T17:02:00Z">
              <w:r w:rsidRPr="00A92BD0">
                <w:rPr>
                  <w:szCs w:val="22"/>
                </w:rPr>
                <w:t>T3</w:t>
              </w:r>
            </w:ins>
          </w:p>
        </w:tc>
        <w:tc>
          <w:tcPr>
            <w:tcW w:w="1559" w:type="dxa"/>
            <w:tcBorders>
              <w:top w:val="nil"/>
              <w:left w:val="nil"/>
              <w:right w:val="nil"/>
            </w:tcBorders>
            <w:vAlign w:val="center"/>
          </w:tcPr>
          <w:p w14:paraId="6E00D536" w14:textId="6EFB1C8F" w:rsidR="00AB3E77" w:rsidRPr="00A92BD0" w:rsidRDefault="00F721EE" w:rsidP="00385F5E">
            <w:pPr>
              <w:spacing w:line="240" w:lineRule="auto"/>
              <w:jc w:val="center"/>
              <w:rPr>
                <w:ins w:id="1204" w:author="Nicolás Riveras Muñoz" w:date="2022-09-13T17:02:00Z"/>
                <w:szCs w:val="22"/>
              </w:rPr>
            </w:pPr>
            <w:ins w:id="1205" w:author="Nicolás Riveras Muñoz" w:date="2022-09-14T21:22:00Z">
              <w:r>
                <w:rPr>
                  <w:szCs w:val="22"/>
                </w:rPr>
                <w:t>+M</w:t>
              </w:r>
            </w:ins>
          </w:p>
        </w:tc>
        <w:tc>
          <w:tcPr>
            <w:tcW w:w="1701" w:type="dxa"/>
            <w:tcBorders>
              <w:top w:val="nil"/>
              <w:left w:val="nil"/>
              <w:right w:val="nil"/>
            </w:tcBorders>
            <w:vAlign w:val="center"/>
          </w:tcPr>
          <w:p w14:paraId="31007320" w14:textId="5EE2361E" w:rsidR="00AB3E77" w:rsidRPr="00A92BD0" w:rsidRDefault="00D5096E" w:rsidP="00385F5E">
            <w:pPr>
              <w:spacing w:line="240" w:lineRule="auto"/>
              <w:jc w:val="center"/>
              <w:rPr>
                <w:ins w:id="1206" w:author="Nicolás Riveras Muñoz" w:date="2022-09-13T17:02:00Z"/>
                <w:szCs w:val="22"/>
              </w:rPr>
            </w:pPr>
            <w:ins w:id="1207" w:author="Nicolás Riveras Muñoz" w:date="2022-09-17T07:11:00Z">
              <w:r>
                <w:rPr>
                  <w:szCs w:val="22"/>
                </w:rPr>
                <w:t>t</w:t>
              </w:r>
            </w:ins>
            <w:ins w:id="1208" w:author="Nicolás Riveras Muñoz" w:date="2022-09-13T17:02:00Z">
              <w:r w:rsidR="00AB3E77" w:rsidRPr="00A92BD0">
                <w:rPr>
                  <w:szCs w:val="22"/>
                </w:rPr>
                <w:t>opsoil</w:t>
              </w:r>
            </w:ins>
          </w:p>
        </w:tc>
        <w:tc>
          <w:tcPr>
            <w:tcW w:w="1701" w:type="dxa"/>
            <w:tcBorders>
              <w:top w:val="nil"/>
              <w:left w:val="nil"/>
              <w:right w:val="nil"/>
            </w:tcBorders>
            <w:vAlign w:val="center"/>
          </w:tcPr>
          <w:p w14:paraId="794D6BDD" w14:textId="77777777" w:rsidR="00AB3E77" w:rsidRPr="00A92BD0" w:rsidRDefault="00AB3E77" w:rsidP="00385F5E">
            <w:pPr>
              <w:spacing w:line="240" w:lineRule="auto"/>
              <w:jc w:val="center"/>
              <w:rPr>
                <w:ins w:id="1209" w:author="Nicolás Riveras Muñoz" w:date="2022-09-13T17:02:00Z"/>
                <w:szCs w:val="22"/>
              </w:rPr>
            </w:pPr>
            <w:ins w:id="1210" w:author="Nicolás Riveras Muñoz" w:date="2022-09-13T17:02:00Z">
              <w:r w:rsidRPr="00A92BD0">
                <w:rPr>
                  <w:szCs w:val="22"/>
                </w:rPr>
                <w:t>2.02 (± 0.70)</w:t>
              </w:r>
            </w:ins>
          </w:p>
        </w:tc>
      </w:tr>
      <w:tr w:rsidR="00AB3E77" w:rsidRPr="00A92BD0" w14:paraId="3491EA99" w14:textId="77777777" w:rsidTr="00385F5E">
        <w:trPr>
          <w:trHeight w:val="290"/>
          <w:ins w:id="1211" w:author="Nicolás Riveras Muñoz" w:date="2022-09-13T17:02:00Z"/>
        </w:trPr>
        <w:tc>
          <w:tcPr>
            <w:tcW w:w="1460" w:type="dxa"/>
            <w:tcBorders>
              <w:top w:val="nil"/>
              <w:left w:val="nil"/>
              <w:bottom w:val="single" w:sz="4" w:space="0" w:color="auto"/>
              <w:right w:val="nil"/>
            </w:tcBorders>
            <w:vAlign w:val="center"/>
          </w:tcPr>
          <w:p w14:paraId="0A484256" w14:textId="77777777" w:rsidR="00AB3E77" w:rsidRPr="00A92BD0" w:rsidRDefault="00AB3E77" w:rsidP="00385F5E">
            <w:pPr>
              <w:spacing w:line="240" w:lineRule="auto"/>
              <w:jc w:val="center"/>
              <w:rPr>
                <w:ins w:id="1212" w:author="Nicolás Riveras Muñoz" w:date="2022-09-13T17:02:00Z"/>
                <w:szCs w:val="22"/>
              </w:rPr>
            </w:pPr>
          </w:p>
        </w:tc>
        <w:tc>
          <w:tcPr>
            <w:tcW w:w="1418" w:type="dxa"/>
            <w:tcBorders>
              <w:top w:val="nil"/>
              <w:left w:val="nil"/>
              <w:bottom w:val="single" w:sz="4" w:space="0" w:color="auto"/>
              <w:right w:val="nil"/>
            </w:tcBorders>
            <w:vAlign w:val="center"/>
          </w:tcPr>
          <w:p w14:paraId="1125900C" w14:textId="77777777" w:rsidR="00AB3E77" w:rsidRPr="00A92BD0" w:rsidRDefault="00AB3E77" w:rsidP="00385F5E">
            <w:pPr>
              <w:spacing w:line="240" w:lineRule="auto"/>
              <w:jc w:val="center"/>
              <w:rPr>
                <w:ins w:id="1213" w:author="Nicolás Riveras Muñoz" w:date="2022-09-13T17:02:00Z"/>
                <w:szCs w:val="22"/>
              </w:rPr>
            </w:pPr>
            <w:ins w:id="1214" w:author="Nicolás Riveras Muñoz" w:date="2022-09-13T17:02:00Z">
              <w:r w:rsidRPr="00A92BD0">
                <w:rPr>
                  <w:szCs w:val="22"/>
                </w:rPr>
                <w:t>T4</w:t>
              </w:r>
            </w:ins>
          </w:p>
        </w:tc>
        <w:tc>
          <w:tcPr>
            <w:tcW w:w="1559" w:type="dxa"/>
            <w:tcBorders>
              <w:top w:val="nil"/>
              <w:left w:val="nil"/>
              <w:bottom w:val="single" w:sz="4" w:space="0" w:color="auto"/>
              <w:right w:val="nil"/>
            </w:tcBorders>
            <w:vAlign w:val="center"/>
          </w:tcPr>
          <w:p w14:paraId="6913D5AD" w14:textId="4BDA70B6" w:rsidR="00AB3E77" w:rsidRPr="00A92BD0" w:rsidRDefault="00F721EE" w:rsidP="00385F5E">
            <w:pPr>
              <w:spacing w:line="240" w:lineRule="auto"/>
              <w:jc w:val="center"/>
              <w:rPr>
                <w:ins w:id="1215" w:author="Nicolás Riveras Muñoz" w:date="2022-09-13T17:02:00Z"/>
                <w:szCs w:val="22"/>
              </w:rPr>
            </w:pPr>
            <w:ins w:id="1216" w:author="Nicolás Riveras Muñoz" w:date="2022-09-14T21:22:00Z">
              <w:r>
                <w:rPr>
                  <w:szCs w:val="22"/>
                </w:rPr>
                <w:t>+M</w:t>
              </w:r>
            </w:ins>
          </w:p>
        </w:tc>
        <w:tc>
          <w:tcPr>
            <w:tcW w:w="1701" w:type="dxa"/>
            <w:tcBorders>
              <w:top w:val="nil"/>
              <w:left w:val="nil"/>
              <w:bottom w:val="single" w:sz="4" w:space="0" w:color="auto"/>
              <w:right w:val="nil"/>
            </w:tcBorders>
            <w:vAlign w:val="center"/>
          </w:tcPr>
          <w:p w14:paraId="38F94C54" w14:textId="3AA29F38" w:rsidR="00AB3E77" w:rsidRPr="00A92BD0" w:rsidRDefault="00D5096E" w:rsidP="00385F5E">
            <w:pPr>
              <w:spacing w:line="240" w:lineRule="auto"/>
              <w:jc w:val="center"/>
              <w:rPr>
                <w:ins w:id="1217" w:author="Nicolás Riveras Muñoz" w:date="2022-09-13T17:02:00Z"/>
                <w:szCs w:val="22"/>
              </w:rPr>
            </w:pPr>
            <w:ins w:id="1218" w:author="Nicolás Riveras Muñoz" w:date="2022-09-17T07:11:00Z">
              <w:r>
                <w:rPr>
                  <w:szCs w:val="22"/>
                </w:rPr>
                <w:t>s</w:t>
              </w:r>
            </w:ins>
            <w:ins w:id="1219" w:author="Nicolás Riveras Muñoz" w:date="2022-09-13T17:02:00Z">
              <w:r w:rsidR="00AB3E77" w:rsidRPr="00A92BD0">
                <w:rPr>
                  <w:szCs w:val="22"/>
                </w:rPr>
                <w:t>ubsoil</w:t>
              </w:r>
            </w:ins>
          </w:p>
        </w:tc>
        <w:tc>
          <w:tcPr>
            <w:tcW w:w="1701" w:type="dxa"/>
            <w:tcBorders>
              <w:top w:val="nil"/>
              <w:left w:val="nil"/>
              <w:bottom w:val="single" w:sz="4" w:space="0" w:color="auto"/>
              <w:right w:val="nil"/>
            </w:tcBorders>
            <w:vAlign w:val="center"/>
          </w:tcPr>
          <w:p w14:paraId="4EF1FD5E" w14:textId="77777777" w:rsidR="00AB3E77" w:rsidRPr="00A92BD0" w:rsidRDefault="00AB3E77" w:rsidP="00385F5E">
            <w:pPr>
              <w:spacing w:line="240" w:lineRule="auto"/>
              <w:jc w:val="center"/>
              <w:rPr>
                <w:ins w:id="1220" w:author="Nicolás Riveras Muñoz" w:date="2022-09-13T17:02:00Z"/>
                <w:szCs w:val="22"/>
              </w:rPr>
            </w:pPr>
            <w:ins w:id="1221" w:author="Nicolás Riveras Muñoz" w:date="2022-09-13T17:02:00Z">
              <w:r w:rsidRPr="00A92BD0">
                <w:rPr>
                  <w:szCs w:val="22"/>
                </w:rPr>
                <w:t>1.70 (± 0.26)</w:t>
              </w:r>
            </w:ins>
          </w:p>
        </w:tc>
      </w:tr>
    </w:tbl>
    <w:p w14:paraId="5F108F63" w14:textId="268B14AF" w:rsidR="005F11A1" w:rsidRPr="001F31D1" w:rsidRDefault="00A12FE9" w:rsidP="005F11A1">
      <w:pPr>
        <w:pStyle w:val="MDPI21heading1"/>
      </w:pPr>
      <w:ins w:id="1222" w:author="Nicolás Riveras Muñoz" w:date="2022-09-13T15:26:00Z">
        <w:r>
          <w:t xml:space="preserve">4. </w:t>
        </w:r>
      </w:ins>
      <w:del w:id="1223" w:author="Nicolás Riveras Muñoz" w:date="2022-09-13T15:26:00Z">
        <w:r w:rsidR="00E23A7A" w:rsidDel="00A12FE9">
          <w:delText>d</w:delText>
        </w:r>
      </w:del>
      <w:ins w:id="1224" w:author="Nicolás Riveras Muñoz" w:date="2022-09-13T15:26:00Z">
        <w:r>
          <w:t>D</w:t>
        </w:r>
      </w:ins>
      <w:r w:rsidR="00E23A7A">
        <w:t>iscussion</w:t>
      </w:r>
      <w:del w:id="1225" w:author="Nicolás Riveras Muñoz" w:date="2022-09-13T15:26:00Z">
        <w:r w:rsidR="00E23A7A" w:rsidDel="00A12FE9">
          <w:delText>s</w:delText>
        </w:r>
      </w:del>
    </w:p>
    <w:p w14:paraId="18941F10" w14:textId="47D0D29F" w:rsidR="00196BC7" w:rsidRDefault="00E23A7A" w:rsidP="00E23A7A">
      <w:pPr>
        <w:pStyle w:val="MDPI22heading2"/>
        <w:spacing w:before="240"/>
      </w:pPr>
      <w:r w:rsidRPr="00E23A7A">
        <w:t>State of Soil Compaction and Related Physical Soil Properties</w:t>
      </w:r>
    </w:p>
    <w:p w14:paraId="05230180" w14:textId="0777BC47" w:rsidR="00461AD2" w:rsidRDefault="00461AD2" w:rsidP="00461AD2">
      <w:pPr>
        <w:pStyle w:val="MDPI23heading3"/>
      </w:pPr>
      <w:r w:rsidRPr="00461AD2">
        <w:t>Penetration Resistance (PR)</w:t>
      </w:r>
    </w:p>
    <w:p w14:paraId="312CF953" w14:textId="53BF475A" w:rsidR="00461AD2" w:rsidRDefault="00461AD2">
      <w:pPr>
        <w:pStyle w:val="MDPI31text"/>
        <w:spacing w:after="240"/>
        <w:pPrChange w:id="1226" w:author="Nicolás Riveras Muñoz" w:date="2022-09-15T14:01:00Z">
          <w:pPr>
            <w:pStyle w:val="MDPI31text"/>
          </w:pPr>
        </w:pPrChange>
      </w:pPr>
      <w:r w:rsidRPr="00461AD2">
        <w:t>The knowledge of the spatial distribution of soil penetration resistance is useful to identify compacted areas. With this problem stated, management measures can be generated to minimize negative effects, such as decreas</w:t>
      </w:r>
      <w:r w:rsidR="00435897">
        <w:t>e in</w:t>
      </w:r>
      <w:r w:rsidRPr="00461AD2">
        <w:t xml:space="preserve"> crop yields or the risk of erosion due to increased surface runoff </w:t>
      </w:r>
      <w:r w:rsidR="00621DD9">
        <w:fldChar w:fldCharType="begin"/>
      </w:r>
      <w:r w:rsidR="00894EB4">
        <w:instrText xml:space="preserve"> ADDIN EN.CITE &lt;EndNote&gt;&lt;Cite&gt;&lt;Author&gt;Usowicz&lt;/Author&gt;&lt;Year&gt;2009&lt;/Year&gt;&lt;RecNum&gt;69&lt;/RecNum&gt;&lt;DisplayText&gt;&lt;style size="10"&gt;[37]&lt;/style&gt;&lt;/DisplayText&gt;&lt;record&gt;&lt;rec-number&gt;69&lt;/rec-number&gt;&lt;foreign-keys&gt;&lt;key app="EN" db-id="92awdsetoxzefievsa9pszafwdxx9ttssdae" timestamp="1600087500"&gt;69&lt;/key&gt;&lt;/foreign-keys&gt;&lt;ref-type name="Journal Article"&gt;17&lt;/ref-type&gt;&lt;contributors&gt;&lt;authors&gt;&lt;author&gt;Usowicz, B.&lt;/author&gt;&lt;author&gt;Lipiec, J.&lt;/author&gt;&lt;/authors&gt;&lt;/contributors&gt;&lt;auth-address&gt;Polish Acad Sci, Inst Agrophys, PL-20290 Lublin, Poland&lt;/auth-address&gt;&lt;titles&gt;&lt;title&gt;Spatial distribution of soil penetration resistance as affected by soil compaction: The fractal approach&lt;/title&gt;&lt;secondary-title&gt;Ecological Complexity&lt;/secondary-title&gt;&lt;alt-title&gt;Ecol Complex&lt;/alt-title&gt;&lt;/titles&gt;&lt;periodical&gt;&lt;full-title&gt;Ecological Complexity&lt;/full-title&gt;&lt;/periodical&gt;&lt;pages&gt;263-271&lt;/pages&gt;&lt;volume&gt;6&lt;/volume&gt;&lt;number&gt;3&lt;/number&gt;&lt;keywords&gt;&lt;keyword&gt;penetration resistance&lt;/keyword&gt;&lt;keyword&gt;fractal dimension&lt;/keyword&gt;&lt;keyword&gt;compaction&lt;/keyword&gt;&lt;keyword&gt;spatial distribution&lt;/keyword&gt;&lt;keyword&gt;water-content&lt;/keyword&gt;&lt;keyword&gt;physical-properties&lt;/keyword&gt;&lt;keyword&gt;variability&lt;/keyword&gt;&lt;keyword&gt;heterogeneity&lt;/keyword&gt;&lt;keyword&gt;prediction&lt;/keyword&gt;&lt;keyword&gt;strength&lt;/keyword&gt;&lt;keyword&gt;rubber&lt;/keyword&gt;&lt;/keywords&gt;&lt;dates&gt;&lt;year&gt;2009&lt;/year&gt;&lt;pub-dates&gt;&lt;date&gt;Sep&lt;/date&gt;&lt;/pub-dates&gt;&lt;/dates&gt;&lt;isbn&gt;1476-945x&lt;/isbn&gt;&lt;accession-num&gt;WOS:000269222500007&lt;/accession-num&gt;&lt;urls&gt;&lt;related-urls&gt;&lt;url&gt;&amp;lt;Go to ISI&amp;gt;://WOS:000269222500007&lt;/url&gt;&lt;/related-urls&gt;&lt;/urls&gt;&lt;electronic-resource-num&gt;10.1016/j.ecocom.2009.05.005&lt;/electronic-resource-num&gt;&lt;language&gt;English&lt;/language&gt;&lt;/record&gt;&lt;/Cite&gt;&lt;/EndNote&gt;</w:instrText>
      </w:r>
      <w:r w:rsidR="00621DD9">
        <w:fldChar w:fldCharType="separate"/>
      </w:r>
      <w:r w:rsidR="00894EB4">
        <w:rPr>
          <w:noProof/>
        </w:rPr>
        <w:t>[37]</w:t>
      </w:r>
      <w:r w:rsidR="00621DD9">
        <w:fldChar w:fldCharType="end"/>
      </w:r>
      <w:r w:rsidRPr="00461AD2">
        <w:t xml:space="preserve">. According to </w:t>
      </w:r>
      <w:del w:id="1227" w:author="Nicolás Riveras Muñoz" w:date="2022-09-13T19:09:00Z">
        <w:r w:rsidRPr="00461AD2" w:rsidDel="00484970">
          <w:delText>this</w:delText>
        </w:r>
      </w:del>
      <w:ins w:id="1228" w:author="Nicolás Riveras Muñoz" w:date="2022-09-13T19:09:00Z">
        <w:r w:rsidR="00484970">
          <w:t>our results</w:t>
        </w:r>
      </w:ins>
      <w:r w:rsidRPr="00461AD2">
        <w:t xml:space="preserve">, the identification of the variability of the soil mechanical resistance allowed to determine two zones: high </w:t>
      </w:r>
      <w:r w:rsidR="00435897">
        <w:t xml:space="preserve">PR </w:t>
      </w:r>
      <w:r w:rsidRPr="00461AD2">
        <w:t>and low PR (</w:t>
      </w:r>
      <w:r w:rsidR="00435897">
        <w:t xml:space="preserve">based in </w:t>
      </w:r>
      <w:r w:rsidRPr="00461AD2">
        <w:t>0 – 5 cm</w:t>
      </w:r>
      <w:r w:rsidR="00435897">
        <w:t xml:space="preserve"> </w:t>
      </w:r>
      <w:r w:rsidR="00435897" w:rsidRPr="00461AD2">
        <w:t>depth</w:t>
      </w:r>
      <w:r w:rsidRPr="00461AD2">
        <w:t>). Accordingly, we then performed evaluations of the other soil properties for each zone separately, to obtain homogeneous treatments and to decrease the variability between the samples.</w:t>
      </w:r>
    </w:p>
    <w:p w14:paraId="4A5C4E77" w14:textId="19780D4C" w:rsidR="00461AD2" w:rsidRDefault="00461AD2">
      <w:pPr>
        <w:pStyle w:val="MDPI31text"/>
        <w:spacing w:after="240"/>
        <w:pPrChange w:id="1229" w:author="Nicolás Riveras Muñoz" w:date="2022-09-15T14:01:00Z">
          <w:pPr>
            <w:pStyle w:val="MDPI31text"/>
          </w:pPr>
        </w:pPrChange>
      </w:pPr>
      <w:moveFromRangeStart w:id="1230" w:author="Nicolás Riveras Muñoz" w:date="2022-09-13T17:12:00Z" w:name="move113981565"/>
      <w:moveFrom w:id="1231" w:author="Nicolás Riveras Muñoz" w:date="2022-09-13T17:12:00Z">
        <w:r w:rsidRPr="00A12FE9" w:rsidDel="006812B5">
          <w:rPr>
            <w:highlight w:val="yellow"/>
            <w:rPrChange w:id="1232" w:author="Nicolás Riveras Muñoz" w:date="2022-09-13T15:27:00Z">
              <w:rPr/>
            </w:rPrChange>
          </w:rPr>
          <w:t>The depth trend of PR can be clearly distinguished between high and low zone (</w:t>
        </w:r>
        <w:r w:rsidR="00A4754D" w:rsidRPr="00A12FE9" w:rsidDel="006812B5">
          <w:rPr>
            <w:highlight w:val="yellow"/>
            <w:rPrChange w:id="1233" w:author="Nicolás Riveras Muñoz" w:date="2022-09-13T15:27:00Z">
              <w:rPr/>
            </w:rPrChange>
          </w:rPr>
          <w:fldChar w:fldCharType="begin"/>
        </w:r>
        <w:r w:rsidR="00A4754D" w:rsidRPr="00A12FE9" w:rsidDel="006812B5">
          <w:rPr>
            <w:highlight w:val="yellow"/>
            <w:rPrChange w:id="1234" w:author="Nicolás Riveras Muñoz" w:date="2022-09-13T15:27:00Z">
              <w:rPr/>
            </w:rPrChange>
          </w:rPr>
          <w:instrText xml:space="preserve"> REF _Ref112254124 \h  \* MERGEFORMAT </w:instrText>
        </w:r>
      </w:moveFrom>
      <w:del w:id="1235" w:author="Nicolás Riveras Muñoz" w:date="2022-09-13T17:12:00Z">
        <w:r w:rsidR="00A4754D" w:rsidRPr="00CC5A61" w:rsidDel="006812B5">
          <w:rPr>
            <w:highlight w:val="yellow"/>
          </w:rPr>
        </w:r>
      </w:del>
      <w:moveFrom w:id="1236" w:author="Nicolás Riveras Muñoz" w:date="2022-09-13T17:12:00Z">
        <w:r w:rsidR="00A4754D" w:rsidRPr="00A12FE9" w:rsidDel="006812B5">
          <w:rPr>
            <w:highlight w:val="yellow"/>
            <w:rPrChange w:id="1237" w:author="Nicolás Riveras Muñoz" w:date="2022-09-13T15:27:00Z">
              <w:rPr/>
            </w:rPrChange>
          </w:rPr>
          <w:fldChar w:fldCharType="separate"/>
        </w:r>
        <w:r w:rsidR="00A4754D" w:rsidRPr="00A12FE9" w:rsidDel="006812B5">
          <w:rPr>
            <w:highlight w:val="yellow"/>
            <w:rPrChange w:id="1238" w:author="Nicolás Riveras Muñoz" w:date="2022-09-13T15:27:00Z">
              <w:rPr/>
            </w:rPrChange>
          </w:rPr>
          <w:t>Figure 2</w:t>
        </w:r>
        <w:r w:rsidR="00A4754D" w:rsidRPr="00A12FE9" w:rsidDel="006812B5">
          <w:rPr>
            <w:highlight w:val="yellow"/>
            <w:rPrChange w:id="1239" w:author="Nicolás Riveras Muñoz" w:date="2022-09-13T15:27:00Z">
              <w:rPr/>
            </w:rPrChange>
          </w:rPr>
          <w:fldChar w:fldCharType="end"/>
        </w:r>
        <w:r w:rsidRPr="00A12FE9" w:rsidDel="006812B5">
          <w:rPr>
            <w:highlight w:val="yellow"/>
            <w:rPrChange w:id="1240" w:author="Nicolás Riveras Muñoz" w:date="2022-09-13T15:27:00Z">
              <w:rPr/>
            </w:rPrChange>
          </w:rPr>
          <w:t>).</w:t>
        </w:r>
        <w:r w:rsidRPr="00A4754D" w:rsidDel="006812B5">
          <w:t xml:space="preserve"> </w:t>
        </w:r>
      </w:moveFrom>
      <w:moveFromRangeEnd w:id="1230"/>
      <w:r w:rsidRPr="00A4754D">
        <w:t xml:space="preserve">The area of high PR </w:t>
      </w:r>
      <w:ins w:id="1241" w:author="Nicolás Riveras Muñoz" w:date="2022-09-14T10:22:00Z">
        <w:r w:rsidR="00265A78">
          <w:t xml:space="preserve">near the entrance </w:t>
        </w:r>
      </w:ins>
      <w:ins w:id="1242" w:author="Nicolás Riveras Muñoz" w:date="2022-09-14T10:26:00Z">
        <w:r w:rsidR="007039B8">
          <w:t>to</w:t>
        </w:r>
      </w:ins>
      <w:ins w:id="1243" w:author="Nicolás Riveras Muñoz" w:date="2022-09-14T10:22:00Z">
        <w:r w:rsidR="00265A78">
          <w:t xml:space="preserve"> the field </w:t>
        </w:r>
      </w:ins>
      <w:r w:rsidRPr="00A4754D">
        <w:t xml:space="preserve">is </w:t>
      </w:r>
      <w:del w:id="1244" w:author="Nicolás Riveras Muñoz" w:date="2022-09-14T10:22:00Z">
        <w:r w:rsidRPr="00A4754D" w:rsidDel="00265A78">
          <w:delText xml:space="preserve">a </w:delText>
        </w:r>
      </w:del>
      <w:r w:rsidRPr="00A4754D">
        <w:t xml:space="preserve">consequence of repeated </w:t>
      </w:r>
      <w:ins w:id="1245" w:author="Nicolás Riveras Muñoz" w:date="2022-09-14T10:27:00Z">
        <w:r w:rsidR="007039B8" w:rsidRPr="007039B8">
          <w:t xml:space="preserve">and concentrated </w:t>
        </w:r>
      </w:ins>
      <w:r w:rsidRPr="00A4754D">
        <w:t>traffic at the site</w:t>
      </w:r>
      <w:ins w:id="1246" w:author="Nicolás Riveras Muñoz" w:date="2022-09-14T10:27:00Z">
        <w:r w:rsidR="007039B8">
          <w:t xml:space="preserve"> and the </w:t>
        </w:r>
      </w:ins>
      <w:ins w:id="1247" w:author="Nicolás Riveras Muñoz" w:date="2022-09-14T10:29:00Z">
        <w:r w:rsidR="007039B8">
          <w:t>long-term</w:t>
        </w:r>
      </w:ins>
      <w:ins w:id="1248" w:author="Nicolás Riveras Muñoz" w:date="2022-09-14T10:27:00Z">
        <w:r w:rsidR="007039B8">
          <w:t xml:space="preserve"> use of it in maize </w:t>
        </w:r>
      </w:ins>
      <w:ins w:id="1249" w:author="Nicolás Riveras Muñoz" w:date="2022-09-14T10:28:00Z">
        <w:r w:rsidR="007039B8">
          <w:t>production</w:t>
        </w:r>
      </w:ins>
      <w:del w:id="1250" w:author="Nicolás Riveras Muñoz" w:date="2022-09-14T10:23:00Z">
        <w:r w:rsidRPr="00A4754D" w:rsidDel="00265A78">
          <w:delText xml:space="preserve"> associated with the field entrance</w:delText>
        </w:r>
      </w:del>
      <w:r w:rsidRPr="00A4754D">
        <w:t xml:space="preserve">. </w:t>
      </w:r>
      <w:r w:rsidRPr="00265A78">
        <w:t xml:space="preserve">This continuous </w:t>
      </w:r>
      <w:del w:id="1251" w:author="Nicolás Riveras Muñoz" w:date="2022-09-14T10:28:00Z">
        <w:r w:rsidRPr="00265A78" w:rsidDel="007039B8">
          <w:delText xml:space="preserve">traffic </w:delText>
        </w:r>
      </w:del>
      <w:ins w:id="1252" w:author="Nicolás Riveras Muñoz" w:date="2022-09-14T10:28:00Z">
        <w:r w:rsidR="007039B8">
          <w:t>use</w:t>
        </w:r>
        <w:r w:rsidR="007039B8" w:rsidRPr="00265A78">
          <w:t xml:space="preserve"> </w:t>
        </w:r>
      </w:ins>
      <w:r w:rsidRPr="00265A78">
        <w:t xml:space="preserve">has </w:t>
      </w:r>
      <w:ins w:id="1253" w:author="Nicolás Riveras Muñoz" w:date="2022-09-14T10:29:00Z">
        <w:r w:rsidR="003D59E8">
          <w:t xml:space="preserve">also </w:t>
        </w:r>
      </w:ins>
      <w:r w:rsidRPr="00265A78">
        <w:t xml:space="preserve">caused a deterioration of the soil structure and the porous system </w:t>
      </w:r>
      <w:r w:rsidR="00621DD9">
        <w:fldChar w:fldCharType="begin"/>
      </w:r>
      <w:r w:rsidR="00894EB4">
        <w:instrText xml:space="preserve"> ADDIN EN.CITE &lt;EndNote&gt;&lt;Cite&gt;&lt;Author&gt;Strudley&lt;/Author&gt;&lt;Year&gt;2008&lt;/Year&gt;&lt;RecNum&gt;63&lt;/RecNum&gt;&lt;DisplayText&gt;&lt;style size="10"&gt;[34]&lt;/style&gt;&lt;/DisplayText&gt;&lt;record&gt;&lt;rec-number&gt;63&lt;/rec-number&gt;&lt;foreign-keys&gt;&lt;key app="EN" db-id="92awdsetoxzefievsa9pszafwdxx9ttssdae" timestamp="1600086656"&gt;63&lt;/key&gt;&lt;/foreign-keys&gt;&lt;ref-type name="Journal Article"&gt;17&lt;/ref-type&gt;&lt;contributors&gt;&lt;authors&gt;&lt;author&gt;Strudley, M. W.&lt;/author&gt;&lt;author&gt;Green, T. R.&lt;/author&gt;&lt;author&gt;Ascough, J. C.&lt;/author&gt;&lt;/authors&gt;&lt;/contributors&gt;&lt;auth-address&gt;USDA ARS, Agr Syst Res Unit, Ft Collins, CO 80526 USA&lt;/auth-address&gt;&lt;titles&gt;&lt;title&gt;Tillage effects on soil hydraulic properties in space and time: State of the science&lt;/title&gt;&lt;secondary-title&gt;Soil &amp;amp; Tillage Research&lt;/secondary-title&gt;&lt;alt-title&gt;Soil Tillage Res&lt;/alt-title&gt;&lt;/titles&gt;&lt;periodical&gt;&lt;full-title&gt;Soil &amp;amp; Tillage Research&lt;/full-title&gt;&lt;/periodical&gt;&lt;pages&gt;4-48&lt;/pages&gt;&lt;volume&gt;99&lt;/volume&gt;&lt;number&gt;1&lt;/number&gt;&lt;keywords&gt;&lt;keyword&gt;soil management&lt;/keyword&gt;&lt;keyword&gt;tillage&lt;/keyword&gt;&lt;keyword&gt;soils&lt;/keyword&gt;&lt;keyword&gt;agrophysics&lt;/keyword&gt;&lt;keyword&gt;hydrology&lt;/keyword&gt;&lt;keyword&gt;spatial data&lt;/keyword&gt;&lt;keyword&gt;long-term tillage&lt;/keyword&gt;&lt;keyword&gt;clay-loam soil&lt;/keyword&gt;&lt;keyword&gt;drained mollic ochraqualf&lt;/keyword&gt;&lt;keyword&gt;crop residue management&lt;/keyword&gt;&lt;keyword&gt;physical-properties&lt;/keyword&gt;&lt;keyword&gt;no-till&lt;/keyword&gt;&lt;keyword&gt;temporal variability&lt;/keyword&gt;&lt;keyword&gt;bulk-density&lt;/keyword&gt;&lt;keyword&gt;conventional tillage&lt;/keyword&gt;&lt;keyword&gt;water-retention&lt;/keyword&gt;&lt;/keywords&gt;&lt;dates&gt;&lt;year&gt;2008&lt;/year&gt;&lt;pub-dates&gt;&lt;date&gt;Apr&lt;/date&gt;&lt;/pub-dates&gt;&lt;/dates&gt;&lt;isbn&gt;0167-1987&lt;/isbn&gt;&lt;accession-num&gt;WOS:000255663800002&lt;/accession-num&gt;&lt;urls&gt;&lt;related-urls&gt;&lt;url&gt;&lt;style face="underline" font="default" size="100%"&gt;&amp;lt;Go to ISI&amp;gt;://WOS:000255663800002&lt;/style&gt;&lt;/url&gt;&lt;/related-urls&gt;&lt;/urls&gt;&lt;electronic-resource-num&gt;10.1016/j.still.2008.01.007&lt;/electronic-resource-num&gt;&lt;language&gt;English&lt;/language&gt;&lt;/record&gt;&lt;/Cite&gt;&lt;/EndNote&gt;</w:instrText>
      </w:r>
      <w:r w:rsidR="00621DD9">
        <w:fldChar w:fldCharType="separate"/>
      </w:r>
      <w:r w:rsidR="00894EB4">
        <w:rPr>
          <w:noProof/>
        </w:rPr>
        <w:t>[34]</w:t>
      </w:r>
      <w:r w:rsidR="00621DD9">
        <w:fldChar w:fldCharType="end"/>
      </w:r>
      <w:r w:rsidRPr="00265A78">
        <w:t xml:space="preserve"> with</w:t>
      </w:r>
      <w:r w:rsidRPr="00A12FE9">
        <w:t xml:space="preserve"> a reorganization of the particles, generating a plow pan to </w:t>
      </w:r>
      <w:ins w:id="1254" w:author="Nicolás Riveras Muñoz" w:date="2022-09-13T19:11:00Z">
        <w:r w:rsidR="0006735B">
          <w:t>4</w:t>
        </w:r>
      </w:ins>
      <w:del w:id="1255" w:author="Nicolás Riveras Muñoz" w:date="2022-09-13T19:11:00Z">
        <w:r w:rsidRPr="00A12FE9" w:rsidDel="0006735B">
          <w:delText>3</w:delText>
        </w:r>
      </w:del>
      <w:r w:rsidRPr="00A12FE9">
        <w:t>0 cm depth approximately</w:t>
      </w:r>
      <w:r w:rsidRPr="00461AD2">
        <w:t xml:space="preserve">. </w:t>
      </w:r>
      <w:moveFromRangeStart w:id="1256" w:author="Nicolás Riveras Muñoz" w:date="2022-09-13T17:13:00Z" w:name="move113981616"/>
      <w:moveFrom w:id="1257" w:author="Nicolás Riveras Muñoz" w:date="2022-09-13T17:13:00Z">
        <w:r w:rsidRPr="00A12FE9" w:rsidDel="006812B5">
          <w:rPr>
            <w:highlight w:val="yellow"/>
            <w:rPrChange w:id="1258" w:author="Nicolás Riveras Muñoz" w:date="2022-09-13T15:28:00Z">
              <w:rPr/>
            </w:rPrChange>
          </w:rPr>
          <w:t>As for the area of low PR, this presents lower values on the surface, but in depth it is constantly increasing</w:t>
        </w:r>
        <w:r w:rsidR="004F5A93" w:rsidRPr="00A12FE9" w:rsidDel="006812B5">
          <w:rPr>
            <w:highlight w:val="yellow"/>
            <w:rPrChange w:id="1259" w:author="Nicolás Riveras Muñoz" w:date="2022-09-13T15:28:00Z">
              <w:rPr/>
            </w:rPrChange>
          </w:rPr>
          <w:t>. above the plow foot, there is greater heterogeneity and no clear difference between high PR and low PR</w:t>
        </w:r>
        <w:r w:rsidR="004F5A93" w:rsidRPr="004F5A93" w:rsidDel="006812B5">
          <w:t>.</w:t>
        </w:r>
        <w:r w:rsidR="001A7BD1" w:rsidDel="006812B5">
          <w:t xml:space="preserve"> </w:t>
        </w:r>
      </w:moveFrom>
      <w:moveFromRangeEnd w:id="1256"/>
      <w:r w:rsidR="001A7BD1" w:rsidRPr="006E0488">
        <w:t xml:space="preserve">The </w:t>
      </w:r>
      <w:ins w:id="1260" w:author="Nicolás Riveras Muñoz" w:date="2022-09-14T10:35:00Z">
        <w:r w:rsidR="00E72859">
          <w:t xml:space="preserve">plow pan also leads to a </w:t>
        </w:r>
      </w:ins>
      <w:del w:id="1261" w:author="Nicolás Riveras Muñoz" w:date="2022-09-13T19:12:00Z">
        <w:r w:rsidR="001A7BD1" w:rsidRPr="006E0488" w:rsidDel="0006735B">
          <w:delText xml:space="preserve">alteration of this </w:delText>
        </w:r>
      </w:del>
      <w:ins w:id="1262" w:author="Nicolás Riveras Muñoz" w:date="2022-09-13T19:12:00Z">
        <w:r w:rsidR="0006735B">
          <w:t xml:space="preserve">change of the </w:t>
        </w:r>
      </w:ins>
      <w:del w:id="1263" w:author="Nicolás Riveras Muñoz" w:date="2022-09-14T10:35:00Z">
        <w:r w:rsidR="001A7BD1" w:rsidRPr="006E0488" w:rsidDel="00E72859">
          <w:delText>tendency</w:delText>
        </w:r>
      </w:del>
      <w:ins w:id="1264" w:author="Nicolás Riveras Muñoz" w:date="2022-09-14T10:35:00Z">
        <w:r w:rsidR="00E72859">
          <w:t>general trend</w:t>
        </w:r>
      </w:ins>
      <w:ins w:id="1265" w:author="Nicolás Riveras Muñoz" w:date="2022-09-13T19:12:00Z">
        <w:r w:rsidR="0006735B">
          <w:t xml:space="preserve">, from a clear </w:t>
        </w:r>
      </w:ins>
      <w:ins w:id="1266" w:author="Nicolás Riveras Muñoz" w:date="2022-09-14T10:23:00Z">
        <w:r w:rsidR="00265A78">
          <w:t>differentiation</w:t>
        </w:r>
      </w:ins>
      <w:ins w:id="1267" w:author="Nicolás Riveras Muñoz" w:date="2022-09-13T19:12:00Z">
        <w:r w:rsidR="0006735B">
          <w:t xml:space="preserve"> </w:t>
        </w:r>
      </w:ins>
      <w:ins w:id="1268" w:author="Nicolás Riveras Muñoz" w:date="2022-09-13T19:13:00Z">
        <w:r w:rsidR="0006735B">
          <w:t xml:space="preserve">of the PR </w:t>
        </w:r>
      </w:ins>
      <w:ins w:id="1269" w:author="Nicolás Riveras Muñoz" w:date="2022-09-13T19:12:00Z">
        <w:r w:rsidR="0006735B">
          <w:t xml:space="preserve">in </w:t>
        </w:r>
      </w:ins>
      <w:ins w:id="1270" w:author="Nicolás Riveras Muñoz" w:date="2022-09-13T19:13:00Z">
        <w:r w:rsidR="0006735B">
          <w:t xml:space="preserve">the topsoil </w:t>
        </w:r>
      </w:ins>
      <w:ins w:id="1271" w:author="Nicolás Riveras Muñoz" w:date="2022-09-13T19:12:00Z">
        <w:r w:rsidR="0006735B">
          <w:t xml:space="preserve">to a homogenization in the </w:t>
        </w:r>
      </w:ins>
      <w:del w:id="1272" w:author="Nicolás Riveras Muñoz" w:date="2022-09-13T19:12:00Z">
        <w:r w:rsidR="001A7BD1" w:rsidRPr="006E0488" w:rsidDel="0006735B">
          <w:delText xml:space="preserve"> </w:delText>
        </w:r>
      </w:del>
      <w:del w:id="1273" w:author="Nicolás Riveras Muñoz" w:date="2022-09-14T10:23:00Z">
        <w:r w:rsidR="001A7BD1" w:rsidRPr="006E0488" w:rsidDel="00265A78">
          <w:delText>can</w:delText>
        </w:r>
      </w:del>
      <w:ins w:id="1274" w:author="Nicolás Riveras Muñoz" w:date="2022-09-14T10:23:00Z">
        <w:r w:rsidR="00265A78">
          <w:t>subsoil,</w:t>
        </w:r>
      </w:ins>
      <w:ins w:id="1275" w:author="Nicolás Riveras Muñoz" w:date="2022-09-14T10:35:00Z">
        <w:r w:rsidR="00E72859">
          <w:t xml:space="preserve"> that</w:t>
        </w:r>
      </w:ins>
      <w:ins w:id="1276" w:author="Nicolás Riveras Muñoz" w:date="2022-09-14T10:23:00Z">
        <w:r w:rsidR="00265A78" w:rsidRPr="006E0488">
          <w:t xml:space="preserve"> can</w:t>
        </w:r>
      </w:ins>
      <w:r w:rsidR="001A7BD1" w:rsidRPr="006E0488">
        <w:t xml:space="preserve"> be </w:t>
      </w:r>
      <w:ins w:id="1277" w:author="Nicolás Riveras Muñoz" w:date="2022-09-14T10:24:00Z">
        <w:r w:rsidR="007039B8">
          <w:t xml:space="preserve">explained </w:t>
        </w:r>
      </w:ins>
      <w:del w:id="1278" w:author="Nicolás Riveras Muñoz" w:date="2022-09-14T10:24:00Z">
        <w:r w:rsidR="001A7BD1" w:rsidRPr="006E0488" w:rsidDel="007039B8">
          <w:delText>due to</w:delText>
        </w:r>
      </w:del>
      <w:ins w:id="1279" w:author="Nicolás Riveras Muñoz" w:date="2022-09-14T10:24:00Z">
        <w:r w:rsidR="007039B8">
          <w:t>by</w:t>
        </w:r>
      </w:ins>
      <w:r w:rsidR="001A7BD1" w:rsidRPr="006E0488">
        <w:t xml:space="preserve"> the stratification product of the </w:t>
      </w:r>
      <w:del w:id="1280" w:author="Nicolás Riveras Muñoz" w:date="2022-09-14T10:36:00Z">
        <w:r w:rsidR="001A7BD1" w:rsidRPr="006E0488" w:rsidDel="00E72859">
          <w:delText xml:space="preserve">pedogenesis or to processes of </w:delText>
        </w:r>
      </w:del>
      <w:r w:rsidR="001A7BD1" w:rsidRPr="006E0488">
        <w:t xml:space="preserve">compaction </w:t>
      </w:r>
      <w:del w:id="1281" w:author="Nicolás Riveras Muñoz" w:date="2022-09-14T10:36:00Z">
        <w:r w:rsidR="001A7BD1" w:rsidRPr="006E0488" w:rsidDel="00E72859">
          <w:delText xml:space="preserve">as result of </w:delText>
        </w:r>
      </w:del>
      <w:ins w:id="1282" w:author="Nicolás Riveras Muñoz" w:date="2022-09-14T10:36:00Z">
        <w:r w:rsidR="00E72859">
          <w:t xml:space="preserve">by </w:t>
        </w:r>
      </w:ins>
      <w:r w:rsidR="001A7BD1" w:rsidRPr="006E0488">
        <w:t xml:space="preserve">mechanization </w:t>
      </w:r>
      <w:r w:rsidR="00621DD9">
        <w:fldChar w:fldCharType="begin"/>
      </w:r>
      <w:r w:rsidR="00894EB4">
        <w:instrText xml:space="preserve"> ADDIN EN.CITE &lt;EndNote&gt;&lt;Cite&gt;&lt;Author&gt;Horn&lt;/Author&gt;&lt;Year&gt;2007&lt;/Year&gt;&lt;RecNum&gt;37&lt;/RecNum&gt;&lt;DisplayText&gt;&lt;style size="10"&gt;[38]&lt;/style&gt;&lt;/DisplayText&gt;&lt;record&gt;&lt;rec-number&gt;37&lt;/rec-number&gt;&lt;foreign-keys&gt;&lt;key app="EN" db-id="92awdsetoxzefievsa9pszafwdxx9ttssdae" timestamp="1600082995"&gt;37&lt;/key&gt;&lt;/foreign-keys&gt;&lt;ref-type name="Journal Article"&gt;17&lt;/ref-type&gt;&lt;contributors&gt;&lt;authors&gt;&lt;author&gt;Horn, R.&lt;/author&gt;&lt;author&gt;Vossbrink, J.&lt;/author&gt;&lt;author&gt;Peth, S.&lt;/author&gt;&lt;author&gt;Becker, S.&lt;/author&gt;&lt;/authors&gt;&lt;/contributors&gt;&lt;titles&gt;&lt;title&gt;Impact of modern forest vehicles on soil physical properties&lt;/title&gt;&lt;secondary-title&gt;Forest Ecology and Management&lt;/secondary-title&gt;&lt;alt-title&gt;For Ecol Manag&lt;/alt-title&gt;&lt;/titles&gt;&lt;periodical&gt;&lt;full-title&gt;Forest Ecology and Management&lt;/full-title&gt;&lt;/periodical&gt;&lt;pages&gt;56-63&lt;/pages&gt;&lt;volume&gt;248&lt;/volume&gt;&lt;number&gt;1-2&lt;/number&gt;&lt;section&gt;56&lt;/section&gt;&lt;keywords&gt;&lt;keyword&gt;Soil stress and soil displacement&lt;/keyword&gt;&lt;keyword&gt;Soil compaction&lt;/keyword&gt;&lt;keyword&gt;Precompression stress&lt;/keyword&gt;&lt;keyword&gt;Air permeability&lt;/keyword&gt;&lt;/keywords&gt;&lt;dates&gt;&lt;year&gt;2007&lt;/year&gt;&lt;/dates&gt;&lt;isbn&gt;03781127&lt;/isbn&gt;&lt;urls&gt;&lt;related-urls&gt;&lt;url&gt;http://www.sciencedirect.com/science/article/pii/S0378112707002095&lt;/url&gt;&lt;/related-urls&gt;&lt;/urls&gt;&lt;electronic-resource-num&gt;10.1016/j.foreco.2007.02.037&lt;/electronic-resource-num&gt;&lt;/record&gt;&lt;/Cite&gt;&lt;/EndNote&gt;</w:instrText>
      </w:r>
      <w:r w:rsidR="00621DD9">
        <w:fldChar w:fldCharType="separate"/>
      </w:r>
      <w:r w:rsidR="00894EB4">
        <w:rPr>
          <w:noProof/>
        </w:rPr>
        <w:t>[38]</w:t>
      </w:r>
      <w:r w:rsidR="00621DD9">
        <w:fldChar w:fldCharType="end"/>
      </w:r>
      <w:r w:rsidR="001A7BD1" w:rsidRPr="006E0488">
        <w:t xml:space="preserve">. Even if PR does not exceed </w:t>
      </w:r>
      <w:r w:rsidR="001A7BD1">
        <w:t>6</w:t>
      </w:r>
      <w:r w:rsidR="001A7BD1" w:rsidRPr="006E0488">
        <w:t>000</w:t>
      </w:r>
      <w:r w:rsidR="0059153D">
        <w:t>000</w:t>
      </w:r>
      <w:r w:rsidR="001A7BD1" w:rsidRPr="006E0488">
        <w:t xml:space="preserve"> Pa, it is considered as being at a very high level according to </w:t>
      </w:r>
      <w:r w:rsidR="00621DD9">
        <w:fldChar w:fldCharType="begin"/>
      </w:r>
      <w:r w:rsidR="00894EB4">
        <w:instrText xml:space="preserve"> ADDIN EN.CITE &lt;EndNote&gt;&lt;Cite AuthorYear="1"&gt;&lt;Author&gt;Schoeneberger&lt;/Author&gt;&lt;Year&gt;2012&lt;/Year&gt;&lt;RecNum&gt;57&lt;/RecNum&gt;&lt;DisplayText&gt;&lt;style size="10"&gt;Schoeneberger&lt;/style&gt;&lt;style face="italic" size="10"&gt;, et al.&lt;/style&gt;&lt;style size="10"&gt; [39]&lt;/style&gt;&lt;/DisplayText&gt;&lt;record&gt;&lt;rec-number&gt;57&lt;/rec-number&gt;&lt;foreign-keys&gt;&lt;key app="EN" db-id="92awdsetoxzefievsa9pszafwdxx9ttssdae" timestamp="1600086286"&gt;57&lt;/key&gt;&lt;/foreign-keys&gt;&lt;ref-type name="Book"&gt;6&lt;/ref-type&gt;&lt;contributors&gt;&lt;authors&gt;&lt;author&gt;Schoeneberger, Philip J&lt;/author&gt;&lt;author&gt;Wysocki, Douglas A&lt;/author&gt;&lt;author&gt;Benham, Ellis C&lt;/author&gt;&lt;/authors&gt;&lt;/contributors&gt;&lt;titles&gt;&lt;title&gt;Field book for describing and sampling soils&lt;/title&gt;&lt;/titles&gt;&lt;dates&gt;&lt;year&gt;2012&lt;/year&gt;&lt;/dates&gt;&lt;publisher&gt;Government Printing Office&lt;/publisher&gt;&lt;isbn&gt;0160915422&lt;/isbn&gt;&lt;urls&gt;&lt;/urls&gt;&lt;/record&gt;&lt;/Cite&gt;&lt;/EndNote&gt;</w:instrText>
      </w:r>
      <w:r w:rsidR="00621DD9">
        <w:fldChar w:fldCharType="separate"/>
      </w:r>
      <w:r w:rsidR="00894EB4">
        <w:rPr>
          <w:noProof/>
        </w:rPr>
        <w:t>Schoeneberger</w:t>
      </w:r>
      <w:r w:rsidR="00894EB4" w:rsidRPr="00894EB4">
        <w:rPr>
          <w:i/>
          <w:noProof/>
        </w:rPr>
        <w:t>, et al.</w:t>
      </w:r>
      <w:r w:rsidR="00894EB4">
        <w:rPr>
          <w:noProof/>
        </w:rPr>
        <w:t xml:space="preserve"> [39]</w:t>
      </w:r>
      <w:r w:rsidR="00621DD9">
        <w:fldChar w:fldCharType="end"/>
      </w:r>
    </w:p>
    <w:p w14:paraId="5FEC89F7" w14:textId="6933D2E6" w:rsidR="00461AD2" w:rsidRPr="00155DEF" w:rsidDel="00A12FE9" w:rsidRDefault="003E03D6" w:rsidP="004A241B">
      <w:pPr>
        <w:pStyle w:val="MDPI31text"/>
        <w:jc w:val="center"/>
        <w:rPr>
          <w:moveFrom w:id="1283" w:author="Nicolás Riveras Muñoz" w:date="2022-09-13T15:26:00Z"/>
          <w:highlight w:val="yellow"/>
          <w:rPrChange w:id="1284" w:author="Nicolás Riveras Muñoz" w:date="2022-09-14T10:41:00Z">
            <w:rPr>
              <w:moveFrom w:id="1285" w:author="Nicolás Riveras Muñoz" w:date="2022-09-13T15:26:00Z"/>
            </w:rPr>
          </w:rPrChange>
        </w:rPr>
      </w:pPr>
      <w:moveFromRangeStart w:id="1286" w:author="Nicolás Riveras Muñoz" w:date="2022-09-13T15:26:00Z" w:name="move113975209"/>
      <w:moveFrom w:id="1287" w:author="Nicolás Riveras Muñoz" w:date="2022-09-13T15:26:00Z">
        <w:r w:rsidRPr="00155DEF" w:rsidDel="00A12FE9">
          <w:rPr>
            <w:highlight w:val="yellow"/>
            <w:rPrChange w:id="1288" w:author="Nicolás Riveras Muñoz" w:date="2022-09-14T10:41:00Z">
              <w:rPr/>
            </w:rPrChange>
          </w:rPr>
          <w:drawing>
            <wp:inline distT="0" distB="0" distL="0" distR="0" wp14:anchorId="24954469" wp14:editId="578B38B3">
              <wp:extent cx="4428000" cy="2214000"/>
              <wp:effectExtent l="0" t="0" r="0" b="0"/>
              <wp:docPr id="13" name="Picture 1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28000" cy="2214000"/>
                      </a:xfrm>
                      <a:prstGeom prst="rect">
                        <a:avLst/>
                      </a:prstGeom>
                      <a:noFill/>
                      <a:ln>
                        <a:noFill/>
                      </a:ln>
                    </pic:spPr>
                  </pic:pic>
                </a:graphicData>
              </a:graphic>
            </wp:inline>
          </w:drawing>
        </w:r>
      </w:moveFrom>
    </w:p>
    <w:p w14:paraId="7BF6850F" w14:textId="77CEBAB3" w:rsidR="00461AD2" w:rsidRPr="00155DEF" w:rsidDel="00A12FE9" w:rsidRDefault="00435897" w:rsidP="00435897">
      <w:pPr>
        <w:pStyle w:val="MDPI51figurecaption"/>
        <w:rPr>
          <w:moveFrom w:id="1289" w:author="Nicolás Riveras Muñoz" w:date="2022-09-13T15:26:00Z"/>
          <w:highlight w:val="yellow"/>
          <w:rPrChange w:id="1290" w:author="Nicolás Riveras Muñoz" w:date="2022-09-14T10:41:00Z">
            <w:rPr>
              <w:moveFrom w:id="1291" w:author="Nicolás Riveras Muñoz" w:date="2022-09-13T15:26:00Z"/>
              <w:b/>
            </w:rPr>
          </w:rPrChange>
        </w:rPr>
      </w:pPr>
      <w:moveFrom w:id="1292" w:author="Nicolás Riveras Muñoz" w:date="2022-09-13T15:26:00Z">
        <w:r w:rsidRPr="00155DEF" w:rsidDel="00A12FE9">
          <w:rPr>
            <w:highlight w:val="yellow"/>
            <w:rPrChange w:id="1293" w:author="Nicolás Riveras Muñoz" w:date="2022-09-14T10:41:00Z">
              <w:rPr>
                <w:b/>
              </w:rPr>
            </w:rPrChange>
          </w:rPr>
          <w:t xml:space="preserve">Figure </w:t>
        </w:r>
        <w:r w:rsidRPr="00155DEF" w:rsidDel="00A12FE9">
          <w:rPr>
            <w:highlight w:val="yellow"/>
            <w:rPrChange w:id="1294" w:author="Nicolás Riveras Muñoz" w:date="2022-09-14T10:41:00Z">
              <w:rPr>
                <w:b/>
              </w:rPr>
            </w:rPrChange>
          </w:rPr>
          <w:fldChar w:fldCharType="begin"/>
        </w:r>
        <w:r w:rsidRPr="00155DEF" w:rsidDel="00A12FE9">
          <w:rPr>
            <w:highlight w:val="yellow"/>
            <w:rPrChange w:id="1295" w:author="Nicolás Riveras Muñoz" w:date="2022-09-14T10:41:00Z">
              <w:rPr>
                <w:b/>
              </w:rPr>
            </w:rPrChange>
          </w:rPr>
          <w:instrText xml:space="preserve"> SEQ Figure \* ARABIC </w:instrText>
        </w:r>
        <w:r w:rsidRPr="00155DEF" w:rsidDel="00A12FE9">
          <w:rPr>
            <w:highlight w:val="yellow"/>
            <w:rPrChange w:id="1296" w:author="Nicolás Riveras Muñoz" w:date="2022-09-14T10:41:00Z">
              <w:rPr>
                <w:b/>
              </w:rPr>
            </w:rPrChange>
          </w:rPr>
          <w:fldChar w:fldCharType="separate"/>
        </w:r>
        <w:r w:rsidR="0030598E" w:rsidRPr="00155DEF" w:rsidDel="00A12FE9">
          <w:rPr>
            <w:highlight w:val="yellow"/>
            <w:rPrChange w:id="1297" w:author="Nicolás Riveras Muñoz" w:date="2022-09-14T10:41:00Z">
              <w:rPr>
                <w:b/>
              </w:rPr>
            </w:rPrChange>
          </w:rPr>
          <w:t>2</w:t>
        </w:r>
        <w:r w:rsidRPr="00155DEF" w:rsidDel="00A12FE9">
          <w:rPr>
            <w:highlight w:val="yellow"/>
            <w:rPrChange w:id="1298" w:author="Nicolás Riveras Muñoz" w:date="2022-09-14T10:41:00Z">
              <w:rPr>
                <w:b/>
              </w:rPr>
            </w:rPrChange>
          </w:rPr>
          <w:fldChar w:fldCharType="end"/>
        </w:r>
        <w:r w:rsidR="00461AD2" w:rsidRPr="00155DEF" w:rsidDel="00A12FE9">
          <w:rPr>
            <w:highlight w:val="yellow"/>
            <w:rPrChange w:id="1299" w:author="Nicolás Riveras Muñoz" w:date="2022-09-14T10:41:00Z">
              <w:rPr>
                <w:b/>
              </w:rPr>
            </w:rPrChange>
          </w:rPr>
          <w:t xml:space="preserve">. </w:t>
        </w:r>
        <w:r w:rsidR="00461AD2" w:rsidRPr="00155DEF" w:rsidDel="00A12FE9">
          <w:rPr>
            <w:highlight w:val="yellow"/>
            <w:rPrChange w:id="1300" w:author="Nicolás Riveras Muñoz" w:date="2022-09-14T10:41:00Z">
              <w:rPr>
                <w:bCs/>
              </w:rPr>
            </w:rPrChange>
          </w:rPr>
          <w:t>Average areas of high (blue) and low (green) PR, defined in the 0 – 5 cm soil layer.</w:t>
        </w:r>
      </w:moveFrom>
    </w:p>
    <w:moveFromRangeEnd w:id="1286"/>
    <w:p w14:paraId="38A6703D" w14:textId="653D70C2" w:rsidR="001A7BD1" w:rsidRPr="0090503C" w:rsidRDefault="006E0488">
      <w:pPr>
        <w:pStyle w:val="MDPI31text"/>
        <w:spacing w:after="240"/>
        <w:pPrChange w:id="1301" w:author="Nicolás Riveras Muñoz" w:date="2022-09-15T14:01:00Z">
          <w:pPr>
            <w:pStyle w:val="MDPI31text"/>
          </w:pPr>
        </w:pPrChange>
      </w:pPr>
      <w:del w:id="1302" w:author="Nicolás Riveras Muñoz" w:date="2022-09-13T17:13:00Z">
        <w:r w:rsidRPr="00155DEF" w:rsidDel="006812B5">
          <w:rPr>
            <w:highlight w:val="yellow"/>
            <w:rPrChange w:id="1303" w:author="Nicolás Riveras Muñoz" w:date="2022-09-14T10:41:00Z">
              <w:rPr/>
            </w:rPrChange>
          </w:rPr>
          <w:delText>The areas of high and low PR can be clearly identified on the spatial distribution map of the PR obtained in the field (</w:delText>
        </w:r>
        <w:r w:rsidR="001A7BD1" w:rsidRPr="00155DEF" w:rsidDel="006812B5">
          <w:rPr>
            <w:highlight w:val="yellow"/>
            <w:rPrChange w:id="1304" w:author="Nicolás Riveras Muñoz" w:date="2022-09-14T10:41:00Z">
              <w:rPr/>
            </w:rPrChange>
          </w:rPr>
          <w:fldChar w:fldCharType="begin"/>
        </w:r>
        <w:r w:rsidR="001A7BD1" w:rsidRPr="00155DEF" w:rsidDel="006812B5">
          <w:rPr>
            <w:highlight w:val="yellow"/>
            <w:rPrChange w:id="1305" w:author="Nicolás Riveras Muñoz" w:date="2022-09-14T10:41:00Z">
              <w:rPr/>
            </w:rPrChange>
          </w:rPr>
          <w:delInstrText xml:space="preserve"> REF _Ref112254708 \h  \* MERGEFORMAT </w:delInstrText>
        </w:r>
        <w:r w:rsidR="001A7BD1" w:rsidRPr="00CC5A61" w:rsidDel="006812B5">
          <w:rPr>
            <w:highlight w:val="yellow"/>
          </w:rPr>
        </w:r>
        <w:r w:rsidR="001A7BD1" w:rsidRPr="00155DEF" w:rsidDel="006812B5">
          <w:rPr>
            <w:highlight w:val="yellow"/>
            <w:rPrChange w:id="1306" w:author="Nicolás Riveras Muñoz" w:date="2022-09-14T10:41:00Z">
              <w:rPr/>
            </w:rPrChange>
          </w:rPr>
          <w:fldChar w:fldCharType="separate"/>
        </w:r>
        <w:r w:rsidR="001A7BD1" w:rsidRPr="00155DEF" w:rsidDel="006812B5">
          <w:rPr>
            <w:highlight w:val="yellow"/>
            <w:rPrChange w:id="1307" w:author="Nicolás Riveras Muñoz" w:date="2022-09-14T10:41:00Z">
              <w:rPr/>
            </w:rPrChange>
          </w:rPr>
          <w:delText>Figure 3</w:delText>
        </w:r>
        <w:r w:rsidR="001A7BD1" w:rsidRPr="00155DEF" w:rsidDel="006812B5">
          <w:rPr>
            <w:highlight w:val="yellow"/>
            <w:rPrChange w:id="1308" w:author="Nicolás Riveras Muñoz" w:date="2022-09-14T10:41:00Z">
              <w:rPr/>
            </w:rPrChange>
          </w:rPr>
          <w:fldChar w:fldCharType="end"/>
        </w:r>
        <w:r w:rsidRPr="00155DEF" w:rsidDel="006812B5">
          <w:rPr>
            <w:highlight w:val="yellow"/>
            <w:rPrChange w:id="1309" w:author="Nicolás Riveras Muñoz" w:date="2022-09-14T10:41:00Z">
              <w:rPr/>
            </w:rPrChange>
          </w:rPr>
          <w:delText>).</w:delText>
        </w:r>
        <w:r w:rsidR="001A7BD1" w:rsidRPr="00155DEF" w:rsidDel="006812B5">
          <w:delText xml:space="preserve"> </w:delText>
        </w:r>
        <w:r w:rsidR="001A7BD1" w:rsidRPr="00155DEF" w:rsidDel="006812B5">
          <w:rPr>
            <w:highlight w:val="yellow"/>
            <w:rPrChange w:id="1310" w:author="Nicolás Riveras Muñoz" w:date="2022-09-14T10:41:00Z">
              <w:rPr/>
            </w:rPrChange>
          </w:rPr>
          <w:delText>High PR zone corresponds to the entry of the field, which presents higher values of penetration resistance</w:delText>
        </w:r>
        <w:r w:rsidR="001A7BD1" w:rsidRPr="00155DEF" w:rsidDel="006812B5">
          <w:delText xml:space="preserve">, </w:delText>
        </w:r>
      </w:del>
      <w:del w:id="1311" w:author="Nicolás Riveras Muñoz" w:date="2022-09-14T10:37:00Z">
        <w:r w:rsidR="001A7BD1" w:rsidRPr="00155DEF" w:rsidDel="00E72859">
          <w:delText xml:space="preserve">given the </w:delText>
        </w:r>
      </w:del>
      <w:del w:id="1312" w:author="Nicolás Riveras Muñoz" w:date="2022-09-13T19:15:00Z">
        <w:r w:rsidR="001A7BD1" w:rsidRPr="00155DEF" w:rsidDel="0006735B">
          <w:delText xml:space="preserve">greater </w:delText>
        </w:r>
      </w:del>
      <w:del w:id="1313" w:author="Nicolás Riveras Muñoz" w:date="2022-09-14T10:37:00Z">
        <w:r w:rsidR="001A7BD1" w:rsidRPr="00155DEF" w:rsidDel="00E72859">
          <w:delText xml:space="preserve">traffic frequency resulting from the maneuvers of seasonal work. </w:delText>
        </w:r>
      </w:del>
      <w:del w:id="1314" w:author="Nicolás Riveras Muñoz" w:date="2022-09-14T10:38:00Z">
        <w:r w:rsidR="001A7BD1" w:rsidRPr="00155DEF" w:rsidDel="00E72859">
          <w:delText xml:space="preserve">On the other hand, </w:delText>
        </w:r>
      </w:del>
      <w:ins w:id="1315" w:author="Nicolás Riveras Muñoz" w:date="2022-09-14T10:41:00Z">
        <w:r w:rsidR="00155DEF" w:rsidRPr="00155DEF">
          <w:rPr>
            <w:rPrChange w:id="1316" w:author="Nicolás Riveras Muñoz" w:date="2022-09-14T10:41:00Z">
              <w:rPr>
                <w:b/>
                <w:bCs/>
              </w:rPr>
            </w:rPrChange>
          </w:rPr>
          <w:t>The variability of the surface PR zone can</w:t>
        </w:r>
      </w:ins>
      <w:del w:id="1317" w:author="Nicolás Riveras Muñoz" w:date="2022-09-14T10:38:00Z">
        <w:r w:rsidR="001A7BD1" w:rsidRPr="00155DEF" w:rsidDel="00E72859">
          <w:delText>t</w:delText>
        </w:r>
      </w:del>
      <w:del w:id="1318" w:author="Nicolás Riveras Muñoz" w:date="2022-09-14T10:41:00Z">
        <w:r w:rsidR="001A7BD1" w:rsidRPr="00155DEF" w:rsidDel="00155DEF">
          <w:delText xml:space="preserve">he </w:delText>
        </w:r>
      </w:del>
      <w:del w:id="1319" w:author="Nicolás Riveras Muñoz" w:date="2022-09-14T10:38:00Z">
        <w:r w:rsidR="001A7BD1" w:rsidRPr="00155DEF" w:rsidDel="00E72859">
          <w:delText>area of low PR</w:delText>
        </w:r>
      </w:del>
      <w:del w:id="1320" w:author="Nicolás Riveras Muñoz" w:date="2022-09-14T10:41:00Z">
        <w:r w:rsidR="001A7BD1" w:rsidRPr="00155DEF" w:rsidDel="00155DEF">
          <w:delText xml:space="preserve">, </w:delText>
        </w:r>
      </w:del>
      <w:del w:id="1321" w:author="Nicolás Riveras Muñoz" w:date="2022-09-14T10:38:00Z">
        <w:r w:rsidR="001A7BD1" w:rsidRPr="00155DEF" w:rsidDel="00E72859">
          <w:delText xml:space="preserve">presents values related to lower exposure to traffic. Furthermore, </w:delText>
        </w:r>
      </w:del>
      <w:ins w:id="1322" w:author="Nicolás Riveras Muñoz" w:date="2022-09-14T10:38:00Z">
        <w:r w:rsidR="00E72859" w:rsidRPr="00155DEF">
          <w:t xml:space="preserve"> be</w:t>
        </w:r>
      </w:ins>
      <w:ins w:id="1323" w:author="Nicolás Riveras Muñoz" w:date="2022-09-14T10:39:00Z">
        <w:r w:rsidR="00E72859" w:rsidRPr="00155DEF">
          <w:t xml:space="preserve"> explained by </w:t>
        </w:r>
      </w:ins>
      <w:r w:rsidR="001A7BD1" w:rsidRPr="00155DEF">
        <w:t xml:space="preserve">the natural variability within the textural classes of the soil </w:t>
      </w:r>
      <w:ins w:id="1324" w:author="Nicolás Riveras Muñoz" w:date="2022-09-14T10:39:00Z">
        <w:r w:rsidR="00E72859" w:rsidRPr="00155DEF">
          <w:t xml:space="preserve">that </w:t>
        </w:r>
      </w:ins>
      <w:r w:rsidR="001A7BD1" w:rsidRPr="00155DEF">
        <w:t>is intervening</w:t>
      </w:r>
      <w:r w:rsidR="001A7BD1" w:rsidRPr="0090503C">
        <w:t xml:space="preserve"> in the response to compaction processes (cf. </w:t>
      </w:r>
      <w:r w:rsidR="00621DD9">
        <w:fldChar w:fldCharType="begin"/>
      </w:r>
      <w:r w:rsidR="00894EB4">
        <w:instrText xml:space="preserve"> ADDIN EN.CITE &lt;EndNote&gt;&lt;Cite AuthorYear="1"&gt;&lt;Author&gt;Horn&lt;/Author&gt;&lt;Year&gt;2003&lt;/Year&gt;&lt;RecNum&gt;34&lt;/RecNum&gt;&lt;DisplayText&gt;&lt;style size="10"&gt;Horn [40]&lt;/style&gt;&lt;/DisplayText&gt;&lt;record&gt;&lt;rec-number&gt;34&lt;/rec-number&gt;&lt;foreign-keys&gt;&lt;key app="EN" db-id="92awdsetoxzefievsa9pszafwdxx9ttssdae" timestamp="1600082682"&gt;34&lt;/key&gt;&lt;/foreign-keys&gt;&lt;ref-type name="Journal Article"&gt;17&lt;/ref-type&gt;&lt;contributors&gt;&lt;authors&gt;&lt;author&gt;Horn, R.&lt;/author&gt;&lt;/authors&gt;&lt;/contributors&gt;&lt;auth-address&gt;Univ Kiel, Inst Plant Nutr &amp;amp; Soil Sci, D-24118 Kiel, Germany&lt;/auth-address&gt;&lt;titles&gt;&lt;title&gt;Stress-strain effects in structured unsaturated soils on coupled mechanical and hydraulic processes&lt;/title&gt;&lt;secondary-title&gt;Geoderma&lt;/secondary-title&gt;&lt;alt-title&gt;Geoderma&lt;/alt-title&gt;&lt;/titles&gt;&lt;periodical&gt;&lt;full-title&gt;Geoderma&lt;/full-title&gt;&lt;/periodical&gt;&lt;alt-periodical&gt;&lt;full-title&gt;Geoderma&lt;/full-title&gt;&lt;/alt-periodical&gt;&lt;pages&gt;77-88&lt;/pages&gt;&lt;volume&gt;116&lt;/volume&gt;&lt;number&gt;1-2&lt;/number&gt;&lt;keywords&gt;&lt;keyword&gt;shear stress&lt;/keyword&gt;&lt;keyword&gt;precompression stress&lt;/keyword&gt;&lt;keyword&gt;strength&lt;/keyword&gt;&lt;keyword&gt;hydraulic conductivity&lt;/keyword&gt;&lt;keyword&gt;structured soils&lt;/keyword&gt;&lt;keyword&gt;pore size distribution&lt;/keyword&gt;&lt;keyword&gt;subsoil compaction&lt;/keyword&gt;&lt;/keywords&gt;&lt;dates&gt;&lt;year&gt;2003&lt;/year&gt;&lt;pub-dates&gt;&lt;date&gt;Sep&lt;/date&gt;&lt;/pub-dates&gt;&lt;/dates&gt;&lt;isbn&gt;0016-7061&lt;/isbn&gt;&lt;accession-num&gt;WOS:000184249400006&lt;/accession-num&gt;&lt;urls&gt;&lt;related-urls&gt;&lt;url&gt;&amp;lt;Go to ISI&amp;gt;://WOS:000184249400006&lt;/url&gt;&lt;/related-urls&gt;&lt;/urls&gt;&lt;electronic-resource-num&gt;10.1016/S0016-7061(03)00095-8&lt;/electronic-resource-num&gt;&lt;language&gt;English&lt;/language&gt;&lt;/record&gt;&lt;/Cite&gt;&lt;/EndNote&gt;</w:instrText>
      </w:r>
      <w:r w:rsidR="00621DD9">
        <w:fldChar w:fldCharType="separate"/>
      </w:r>
      <w:r w:rsidR="00894EB4">
        <w:rPr>
          <w:noProof/>
        </w:rPr>
        <w:t>Horn [40]</w:t>
      </w:r>
      <w:r w:rsidR="00621DD9">
        <w:fldChar w:fldCharType="end"/>
      </w:r>
      <w:r w:rsidR="001A7BD1" w:rsidRPr="0090503C">
        <w:t>; see below).</w:t>
      </w:r>
    </w:p>
    <w:p w14:paraId="43CF1E67" w14:textId="514AAEFE" w:rsidR="006E0488" w:rsidDel="00484970" w:rsidRDefault="006E0488" w:rsidP="006E0488">
      <w:pPr>
        <w:pStyle w:val="MDPI31text"/>
        <w:rPr>
          <w:del w:id="1325" w:author="Nicolás Riveras Muñoz" w:date="2022-09-13T19:08:00Z"/>
        </w:rPr>
      </w:pPr>
    </w:p>
    <w:p w14:paraId="09D09F3B" w14:textId="342F64D4" w:rsidR="006E0488" w:rsidDel="00D57C60" w:rsidRDefault="006E0488" w:rsidP="004A241B">
      <w:pPr>
        <w:pStyle w:val="MDPI31text"/>
        <w:jc w:val="center"/>
        <w:rPr>
          <w:del w:id="1326" w:author="Nicolás Riveras Muñoz" w:date="2022-09-13T15:30:00Z"/>
        </w:rPr>
      </w:pPr>
      <w:del w:id="1327" w:author="Nicolás Riveras Muñoz" w:date="2022-09-13T15:30:00Z">
        <w:r w:rsidDel="00D57C60">
          <w:drawing>
            <wp:inline distT="0" distB="0" distL="0" distR="0" wp14:anchorId="170406EA" wp14:editId="36B36C0F">
              <wp:extent cx="3249386" cy="2884906"/>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54045" cy="2889042"/>
                      </a:xfrm>
                      <a:prstGeom prst="rect">
                        <a:avLst/>
                      </a:prstGeom>
                      <a:noFill/>
                      <a:ln>
                        <a:noFill/>
                      </a:ln>
                    </pic:spPr>
                  </pic:pic>
                </a:graphicData>
              </a:graphic>
            </wp:inline>
          </w:drawing>
        </w:r>
      </w:del>
    </w:p>
    <w:p w14:paraId="713EDD25" w14:textId="109C00DA" w:rsidR="006E0488" w:rsidDel="00D57C60" w:rsidRDefault="0030598E" w:rsidP="0030598E">
      <w:pPr>
        <w:pStyle w:val="MDPI51figurecaption"/>
        <w:rPr>
          <w:del w:id="1328" w:author="Nicolás Riveras Muñoz" w:date="2022-09-13T15:30:00Z"/>
          <w:bCs/>
        </w:rPr>
      </w:pPr>
      <w:bookmarkStart w:id="1329" w:name="_Ref112254708"/>
      <w:del w:id="1330" w:author="Nicolás Riveras Muñoz" w:date="2022-09-13T15:30:00Z">
        <w:r w:rsidRPr="0030598E" w:rsidDel="00D57C60">
          <w:rPr>
            <w:b/>
          </w:rPr>
          <w:delText xml:space="preserve">Figure </w:delText>
        </w:r>
        <w:r w:rsidRPr="0030598E" w:rsidDel="00D57C60">
          <w:rPr>
            <w:b/>
          </w:rPr>
          <w:fldChar w:fldCharType="begin"/>
        </w:r>
        <w:r w:rsidRPr="0030598E" w:rsidDel="00D57C60">
          <w:rPr>
            <w:b/>
          </w:rPr>
          <w:delInstrText xml:space="preserve"> SEQ Figure \* ARABIC </w:delInstrText>
        </w:r>
        <w:r w:rsidRPr="0030598E" w:rsidDel="00D57C60">
          <w:rPr>
            <w:b/>
          </w:rPr>
          <w:fldChar w:fldCharType="separate"/>
        </w:r>
        <w:r w:rsidRPr="0030598E" w:rsidDel="00D57C60">
          <w:rPr>
            <w:b/>
          </w:rPr>
          <w:delText>3</w:delText>
        </w:r>
        <w:r w:rsidRPr="0030598E" w:rsidDel="00D57C60">
          <w:rPr>
            <w:b/>
          </w:rPr>
          <w:fldChar w:fldCharType="end"/>
        </w:r>
        <w:bookmarkEnd w:id="1329"/>
        <w:r w:rsidRPr="0030598E" w:rsidDel="00D57C60">
          <w:rPr>
            <w:b/>
          </w:rPr>
          <w:delText>.</w:delText>
        </w:r>
        <w:r w:rsidRPr="0030598E" w:rsidDel="00D57C60">
          <w:rPr>
            <w:bCs/>
          </w:rPr>
          <w:delText xml:space="preserve"> </w:delText>
        </w:r>
        <w:r w:rsidR="006E0488" w:rsidRPr="006E0488" w:rsidDel="00D57C60">
          <w:rPr>
            <w:bCs/>
          </w:rPr>
          <w:delText>Spatial distribution of PR (0 – 5 cm) at the study site. Areas of high PR (blue) and low PR (green).</w:delText>
        </w:r>
      </w:del>
    </w:p>
    <w:p w14:paraId="7710505D" w14:textId="0E01D270" w:rsidR="0090503C" w:rsidRPr="0090503C" w:rsidRDefault="0090503C">
      <w:pPr>
        <w:pStyle w:val="MDPI31text"/>
        <w:spacing w:after="240"/>
        <w:pPrChange w:id="1331" w:author="Nicolás Riveras Muñoz" w:date="2022-09-15T14:01:00Z">
          <w:pPr>
            <w:pStyle w:val="MDPI31text"/>
          </w:pPr>
        </w:pPrChange>
      </w:pPr>
      <w:r w:rsidRPr="0090503C">
        <w:t xml:space="preserve">It is known that the effect of the number </w:t>
      </w:r>
      <w:ins w:id="1332" w:author="Nicolás Riveras Muñoz" w:date="2022-09-14T11:04:00Z">
        <w:r w:rsidR="00535046">
          <w:t>of</w:t>
        </w:r>
      </w:ins>
      <w:del w:id="1333" w:author="Nicolás Riveras Muñoz" w:date="2022-09-14T11:04:00Z">
        <w:r w:rsidRPr="0090503C" w:rsidDel="00535046">
          <w:delText>of</w:delText>
        </w:r>
      </w:del>
      <w:r w:rsidRPr="0090503C">
        <w:t xml:space="preserve"> </w:t>
      </w:r>
      <w:del w:id="1334" w:author="Nicolás Riveras Muñoz" w:date="2022-09-14T11:04:00Z">
        <w:r w:rsidRPr="0090503C" w:rsidDel="00535046">
          <w:delText xml:space="preserve">tractor </w:delText>
        </w:r>
      </w:del>
      <w:r w:rsidRPr="0090503C">
        <w:t>passages</w:t>
      </w:r>
      <w:ins w:id="1335" w:author="Nicolás Riveras Muñoz" w:date="2022-09-14T11:04:00Z">
        <w:r w:rsidR="00535046">
          <w:t xml:space="preserve"> of a </w:t>
        </w:r>
        <w:r w:rsidR="00535046" w:rsidRPr="0090503C">
          <w:t>tractor</w:t>
        </w:r>
      </w:ins>
      <w:r w:rsidRPr="0090503C">
        <w:t xml:space="preserve"> is cumulative and that the PR increases with the intensity of the traffic </w:t>
      </w:r>
      <w:r w:rsidR="00621DD9">
        <w:fldChar w:fldCharType="begin"/>
      </w:r>
      <w:r w:rsidR="00621DD9">
        <w:instrText xml:space="preserve"> ADDIN EN.CITE &lt;EndNote&gt;&lt;Cite&gt;&lt;Author&gt;Nissen&lt;/Author&gt;&lt;Year&gt;2006&lt;/Year&gt;&lt;RecNum&gt;43&lt;/RecNum&gt;&lt;DisplayText&gt;&lt;style size="10"&gt;[10]&lt;/style&gt;&lt;/DisplayText&gt;&lt;record&gt;&lt;rec-number&gt;43&lt;/rec-number&gt;&lt;foreign-keys&gt;&lt;key app="EN" db-id="92awdsetoxzefievsa9pszafwdxx9ttssdae" timestamp="1600084193"&gt;43&lt;/key&gt;&lt;/foreign-keys&gt;&lt;ref-type name="Journal Article"&gt;17&lt;/ref-type&gt;&lt;contributors&gt;&lt;authors&gt;&lt;author&gt;Nissen, Juan&lt;/author&gt;&lt;author&gt;Quiroz, Cristian&lt;/author&gt;&lt;author&gt;Seguel, Oscar&lt;/author&gt;&lt;author&gt;Mac Donald, Roberto&lt;/author&gt;&lt;author&gt;Ellies, Achim&lt;/author&gt;&lt;/authors&gt;&lt;/contributors&gt;&lt;titles&gt;&lt;title&gt;Flujo Hídrico no Saturado en Andisoles&lt;/title&gt;&lt;secondary-title&gt;Revista de la ciencia del suelo y nutrición vegetal&lt;/secondary-title&gt;&lt;alt-title&gt;Rev. cienc. suelo nutr. veg.&lt;/alt-title&gt;&lt;/titles&gt;&lt;periodical&gt;&lt;full-title&gt;Revista de la ciencia del suelo y nutrición vegetal&lt;/full-title&gt;&lt;/periodical&gt;&lt;pages&gt;9-19&lt;/pages&gt;&lt;volume&gt;6&lt;/volume&gt;&lt;dates&gt;&lt;year&gt;2006&lt;/year&gt;&lt;/dates&gt;&lt;isbn&gt;0718-2791&lt;/isbn&gt;&lt;urls&gt;&lt;/urls&gt;&lt;electronic-resource-num&gt;10.4067/S0718-27912006000100003 &lt;/electronic-resource-num&gt;&lt;/record&gt;&lt;/Cite&gt;&lt;/EndNote&gt;</w:instrText>
      </w:r>
      <w:r w:rsidR="00621DD9">
        <w:fldChar w:fldCharType="separate"/>
      </w:r>
      <w:r w:rsidR="00621DD9">
        <w:rPr>
          <w:noProof/>
        </w:rPr>
        <w:t>[10]</w:t>
      </w:r>
      <w:r w:rsidR="00621DD9">
        <w:fldChar w:fldCharType="end"/>
      </w:r>
      <w:r w:rsidRPr="0090503C">
        <w:t xml:space="preserve">. This was evaluated by </w:t>
      </w:r>
      <w:r w:rsidR="00621DD9">
        <w:fldChar w:fldCharType="begin"/>
      </w:r>
      <w:r w:rsidR="00894EB4">
        <w:instrText xml:space="preserve"> ADDIN EN.CITE &lt;EndNote&gt;&lt;Cite AuthorYear="1"&gt;&lt;Author&gt;Usowicz&lt;/Author&gt;&lt;Year&gt;2009&lt;/Year&gt;&lt;RecNum&gt;69&lt;/RecNum&gt;&lt;DisplayText&gt;&lt;style size="10"&gt;Usowicz and Lipiec [37]&lt;/style&gt;&lt;/DisplayText&gt;&lt;record&gt;&lt;rec-number&gt;69&lt;/rec-number&gt;&lt;foreign-keys&gt;&lt;key app="EN" db-id="92awdsetoxzefievsa9pszafwdxx9ttssdae" timestamp="1600087500"&gt;69&lt;/key&gt;&lt;/foreign-keys&gt;&lt;ref-type name="Journal Article"&gt;17&lt;/ref-type&gt;&lt;contributors&gt;&lt;authors&gt;&lt;author&gt;Usowicz, B.&lt;/author&gt;&lt;author&gt;Lipiec, J.&lt;/author&gt;&lt;/authors&gt;&lt;/contributors&gt;&lt;auth-address&gt;Polish Acad Sci, Inst Agrophys, PL-20290 Lublin, Poland&lt;/auth-address&gt;&lt;titles&gt;&lt;title&gt;Spatial distribution of soil penetration resistance as affected by soil compaction: The fractal approach&lt;/title&gt;&lt;secondary-title&gt;Ecological Complexity&lt;/secondary-title&gt;&lt;alt-title&gt;Ecol Complex&lt;/alt-title&gt;&lt;/titles&gt;&lt;periodical&gt;&lt;full-title&gt;Ecological Complexity&lt;/full-title&gt;&lt;/periodical&gt;&lt;pages&gt;263-271&lt;/pages&gt;&lt;volume&gt;6&lt;/volume&gt;&lt;number&gt;3&lt;/number&gt;&lt;keywords&gt;&lt;keyword&gt;penetration resistance&lt;/keyword&gt;&lt;keyword&gt;fractal dimension&lt;/keyword&gt;&lt;keyword&gt;compaction&lt;/keyword&gt;&lt;keyword&gt;spatial distribution&lt;/keyword&gt;&lt;keyword&gt;water-content&lt;/keyword&gt;&lt;keyword&gt;physical-properties&lt;/keyword&gt;&lt;keyword&gt;variability&lt;/keyword&gt;&lt;keyword&gt;heterogeneity&lt;/keyword&gt;&lt;keyword&gt;prediction&lt;/keyword&gt;&lt;keyword&gt;strength&lt;/keyword&gt;&lt;keyword&gt;rubber&lt;/keyword&gt;&lt;/keywords&gt;&lt;dates&gt;&lt;year&gt;2009&lt;/year&gt;&lt;pub-dates&gt;&lt;date&gt;Sep&lt;/date&gt;&lt;/pub-dates&gt;&lt;/dates&gt;&lt;isbn&gt;1476-945x&lt;/isbn&gt;&lt;accession-num&gt;WOS:000269222500007&lt;/accession-num&gt;&lt;urls&gt;&lt;related-urls&gt;&lt;url&gt;&amp;lt;Go to ISI&amp;gt;://WOS:000269222500007&lt;/url&gt;&lt;/related-urls&gt;&lt;/urls&gt;&lt;electronic-resource-num&gt;10.1016/j.ecocom.2009.05.005&lt;/electronic-resource-num&gt;&lt;language&gt;English&lt;/language&gt;&lt;/record&gt;&lt;/Cite&gt;&lt;/EndNote&gt;</w:instrText>
      </w:r>
      <w:r w:rsidR="00621DD9">
        <w:fldChar w:fldCharType="separate"/>
      </w:r>
      <w:r w:rsidR="00894EB4">
        <w:rPr>
          <w:noProof/>
        </w:rPr>
        <w:t>Usowicz and Lipiec [37]</w:t>
      </w:r>
      <w:r w:rsidR="00621DD9">
        <w:fldChar w:fldCharType="end"/>
      </w:r>
      <w:r w:rsidRPr="0090503C">
        <w:t>, who determined that the maximum effect occurs between the first and third passage of the tractor at a depth range of 0</w:t>
      </w:r>
      <w:r w:rsidR="00A91EE3" w:rsidRPr="00435897">
        <w:rPr>
          <w:bCs/>
        </w:rPr>
        <w:t xml:space="preserve"> – </w:t>
      </w:r>
      <w:r w:rsidRPr="0090503C">
        <w:t xml:space="preserve">60 cm and that this effect decreases to a greater depth. Thus, consequences are manifested predominantly near the soil surface. </w:t>
      </w:r>
      <w:r w:rsidRPr="0090503C">
        <w:lastRenderedPageBreak/>
        <w:t xml:space="preserve">In addition, </w:t>
      </w:r>
      <w:r w:rsidR="00621DD9">
        <w:fldChar w:fldCharType="begin"/>
      </w:r>
      <w:r w:rsidR="00894EB4">
        <w:instrText xml:space="preserve"> ADDIN EN.CITE &lt;EndNote&gt;&lt;Cite AuthorYear="1"&gt;&lt;Author&gt;Horn&lt;/Author&gt;&lt;Year&gt;2009&lt;/Year&gt;&lt;RecNum&gt;35&lt;/RecNum&gt;&lt;DisplayText&gt;&lt;style size="10"&gt;Horn and Fleige [41]&lt;/style&gt;&lt;/DisplayText&gt;&lt;record&gt;&lt;rec-number&gt;35&lt;/rec-number&gt;&lt;foreign-keys&gt;&lt;key app="EN" db-id="92awdsetoxzefievsa9pszafwdxx9ttssdae" timestamp="1600082733"&gt;35&lt;/key&gt;&lt;/foreign-keys&gt;&lt;ref-type name="Journal Article"&gt;17&lt;/ref-type&gt;&lt;contributors&gt;&lt;authors&gt;&lt;author&gt;Horn, R.&lt;/author&gt;&lt;author&gt;Fleige, H.&lt;/author&gt;&lt;/authors&gt;&lt;/contributors&gt;&lt;auth-address&gt;Univ Kiel, Inst Plant Nutr &amp;amp; Soil Sci, D-24118 Kiel, Germany&lt;/auth-address&gt;&lt;titles&gt;&lt;title&gt;Risk assessment of subsoil compaction for arable soils in Northwest Germany at farm scale&lt;/title&gt;&lt;secondary-title&gt;Soil &amp;amp; Tillage Research&lt;/secondary-title&gt;&lt;alt-title&gt;Soil Tillage Res&lt;/alt-title&gt;&lt;/titles&gt;&lt;periodical&gt;&lt;full-title&gt;Soil &amp;amp; Tillage Research&lt;/full-title&gt;&lt;/periodical&gt;&lt;pages&gt;201-208&lt;/pages&gt;&lt;volume&gt;102&lt;/volume&gt;&lt;number&gt;2&lt;/number&gt;&lt;keywords&gt;&lt;keyword&gt;subsoil compaction&lt;/keyword&gt;&lt;keyword&gt;precompression stress&lt;/keyword&gt;&lt;keyword&gt;stress distribution&lt;/keyword&gt;&lt;keyword&gt;air capacity&lt;/keyword&gt;&lt;keyword&gt;luvisol&lt;/keyword&gt;&lt;keyword&gt;farm scale&lt;/keyword&gt;&lt;keyword&gt;soil protection law&lt;/keyword&gt;&lt;keyword&gt;physical-properties&lt;/keyword&gt;&lt;keyword&gt;load&lt;/keyword&gt;&lt;keyword&gt;deformation&lt;/keyword&gt;&lt;keyword&gt;strength&lt;/keyword&gt;&lt;keyword&gt;database&lt;/keyword&gt;&lt;keyword&gt;fluxes&lt;/keyword&gt;&lt;keyword&gt;impact&lt;/keyword&gt;&lt;keyword&gt;n2o&lt;/keyword&gt;&lt;keyword&gt;co2&lt;/keyword&gt;&lt;/keywords&gt;&lt;dates&gt;&lt;year&gt;2009&lt;/year&gt;&lt;pub-dates&gt;&lt;date&gt;Mar&lt;/date&gt;&lt;/pub-dates&gt;&lt;/dates&gt;&lt;isbn&gt;0167-1987&lt;/isbn&gt;&lt;accession-num&gt;WOS:000264225400005&lt;/accession-num&gt;&lt;urls&gt;&lt;related-urls&gt;&lt;url&gt;&lt;style face="underline" font="default" size="100%"&gt;&amp;lt;Go to ISI&amp;gt;://WOS:000264225400005&lt;/style&gt;&lt;/url&gt;&lt;/related-urls&gt;&lt;/urls&gt;&lt;electronic-resource-num&gt;10.1016/j.still.2008.07.015&lt;/electronic-resource-num&gt;&lt;language&gt;English&lt;/language&gt;&lt;/record&gt;&lt;/Cite&gt;&lt;/EndNote&gt;</w:instrText>
      </w:r>
      <w:r w:rsidR="00621DD9">
        <w:fldChar w:fldCharType="separate"/>
      </w:r>
      <w:r w:rsidR="00894EB4">
        <w:rPr>
          <w:noProof/>
        </w:rPr>
        <w:t>Horn and Fleige [41]</w:t>
      </w:r>
      <w:r w:rsidR="00621DD9">
        <w:fldChar w:fldCharType="end"/>
      </w:r>
      <w:r w:rsidRPr="0090503C">
        <w:t xml:space="preserve"> showed that tires with a load of 3.3 Mg exert an average normal stress of approximately 50</w:t>
      </w:r>
      <w:r w:rsidR="0059153D">
        <w:t>000</w:t>
      </w:r>
      <w:r w:rsidRPr="0090503C">
        <w:t xml:space="preserve"> Pa to the 40 cm depth layer and increasing this load to 6.5 Mg leads to tensions of more </w:t>
      </w:r>
      <w:r w:rsidR="00A008B4" w:rsidRPr="0090503C">
        <w:t>than</w:t>
      </w:r>
      <w:r w:rsidRPr="0090503C">
        <w:t xml:space="preserve"> 100</w:t>
      </w:r>
      <w:r w:rsidR="0059153D">
        <w:t>000</w:t>
      </w:r>
      <w:r w:rsidRPr="0090503C">
        <w:t xml:space="preserve"> Pa even down to 60 cm depth. The same authors clarified that a loamy soil presents a greater sensitivity to the external loads than a sandy or </w:t>
      </w:r>
      <w:r w:rsidR="00A91EE3" w:rsidRPr="00A91EE3">
        <w:t>clayish</w:t>
      </w:r>
      <w:r w:rsidR="00A91EE3">
        <w:t xml:space="preserve"> </w:t>
      </w:r>
      <w:r w:rsidRPr="0090503C">
        <w:t>soil due to differences in the pore size distribution.</w:t>
      </w:r>
    </w:p>
    <w:p w14:paraId="3C187096" w14:textId="3E785C44" w:rsidR="0090503C" w:rsidRDefault="0090503C">
      <w:pPr>
        <w:pStyle w:val="MDPI31text"/>
        <w:spacing w:after="240"/>
        <w:pPrChange w:id="1336" w:author="Nicolás Riveras Muñoz" w:date="2022-09-15T14:01:00Z">
          <w:pPr>
            <w:pStyle w:val="MDPI31text"/>
          </w:pPr>
        </w:pPrChange>
      </w:pPr>
      <w:r w:rsidRPr="0090503C">
        <w:t xml:space="preserve">The effects on root growth as result of increased mechanical strength were studied by </w:t>
      </w:r>
      <w:r w:rsidR="00621DD9">
        <w:fldChar w:fldCharType="begin"/>
      </w:r>
      <w:r w:rsidR="00621DD9">
        <w:instrText xml:space="preserve"> ADDIN EN.CITE &lt;EndNote&gt;&lt;Cite AuthorYear="1"&gt;&lt;Author&gt;Taylor&lt;/Author&gt;&lt;Year&gt;1991&lt;/Year&gt;&lt;RecNum&gt;65&lt;/RecNum&gt;&lt;DisplayText&gt;&lt;style size="10"&gt;Taylor and Brar [4]&lt;/style&gt;&lt;/DisplayText&gt;&lt;record&gt;&lt;rec-number&gt;65&lt;/rec-number&gt;&lt;foreign-keys&gt;&lt;key app="EN" db-id="92awdsetoxzefievsa9pszafwdxx9ttssdae" timestamp="1600086744"&gt;65&lt;/key&gt;&lt;/foreign-keys&gt;&lt;ref-type name="Journal Article"&gt;17&lt;/ref-type&gt;&lt;contributors&gt;&lt;authors&gt;&lt;author&gt;Taylor, H. M.&lt;/author&gt;&lt;author&gt;Brar, G. S.&lt;/author&gt;&lt;/authors&gt;&lt;/contributors&gt;&lt;titles&gt;&lt;title&gt;Effect of Soil Compaction on Root Development&lt;/title&gt;&lt;secondary-title&gt;Soil &amp;amp; Tillage Research&lt;/secondary-title&gt;&lt;alt-title&gt;Soil Tillage Res&lt;/alt-title&gt;&lt;/titles&gt;&lt;periodical&gt;&lt;full-title&gt;Soil &amp;amp; Tillage Research&lt;/full-title&gt;&lt;/periodical&gt;&lt;pages&gt;111-119&lt;/pages&gt;&lt;volume&gt;19&lt;/volume&gt;&lt;number&gt;2-3&lt;/number&gt;&lt;keywords&gt;&lt;keyword&gt;water-uptake&lt;/keyword&gt;&lt;keyword&gt;system&lt;/keyword&gt;&lt;keyword&gt;maize&lt;/keyword&gt;&lt;keyword&gt;sink&lt;/keyword&gt;&lt;/keywords&gt;&lt;dates&gt;&lt;year&gt;1991&lt;/year&gt;&lt;pub-dates&gt;&lt;date&gt;Feb&lt;/date&gt;&lt;/pub-dates&gt;&lt;/dates&gt;&lt;isbn&gt;0167-1987&lt;/isbn&gt;&lt;accession-num&gt;WOS:A1991EZ73700003&lt;/accession-num&gt;&lt;urls&gt;&lt;related-urls&gt;&lt;url&gt;&lt;style face="underline" font="default" size="100%"&gt;&amp;lt;Go to ISI&amp;gt;://WOS:A1991EZ73700003&lt;/style&gt;&lt;/url&gt;&lt;/related-urls&gt;&lt;/urls&gt;&lt;electronic-resource-num&gt;10.1016/0167-1987(91)90080-H&lt;/electronic-resource-num&gt;&lt;language&gt;English&lt;/language&gt;&lt;/record&gt;&lt;/Cite&gt;&lt;/EndNote&gt;</w:instrText>
      </w:r>
      <w:r w:rsidR="00621DD9">
        <w:fldChar w:fldCharType="separate"/>
      </w:r>
      <w:r w:rsidR="00621DD9">
        <w:rPr>
          <w:noProof/>
        </w:rPr>
        <w:t>Taylor and Brar [4]</w:t>
      </w:r>
      <w:r w:rsidR="00621DD9">
        <w:fldChar w:fldCharType="end"/>
      </w:r>
      <w:r w:rsidRPr="0090503C">
        <w:t>, who determined a linear decrease in root elongation with PR values higher than 500</w:t>
      </w:r>
      <w:r w:rsidR="0059153D">
        <w:t>000</w:t>
      </w:r>
      <w:r w:rsidRPr="0090503C">
        <w:t xml:space="preserve"> Pa. On the other hand, </w:t>
      </w:r>
      <w:r w:rsidR="00621DD9">
        <w:fldChar w:fldCharType="begin"/>
      </w:r>
      <w:r w:rsidR="00894EB4">
        <w:instrText xml:space="preserve"> ADDIN EN.CITE &lt;EndNote&gt;&lt;Cite AuthorYear="1"&gt;&lt;Author&gt;Pérez&lt;/Author&gt;&lt;Year&gt;2010&lt;/Year&gt;&lt;RecNum&gt;52&lt;/RecNum&gt;&lt;DisplayText&gt;&lt;style size="10"&gt;Pérez&lt;/style&gt;&lt;style face="italic" size="10"&gt;, et al.&lt;/style&gt;&lt;style size="10"&gt; [42]&lt;/style&gt;&lt;/DisplayText&gt;&lt;record&gt;&lt;rec-number&gt;52&lt;/rec-number&gt;&lt;foreign-keys&gt;&lt;key app="EN" db-id="92awdsetoxzefievsa9pszafwdxx9ttssdae" timestamp="1600085841"&gt;52&lt;/key&gt;&lt;/foreign-keys&gt;&lt;ref-type name="Journal Article"&gt;17&lt;/ref-type&gt;&lt;contributors&gt;&lt;authors&gt;&lt;author&gt;Pérez, Luís D.&lt;/author&gt;&lt;author&gt;Millán, Humberto&lt;/author&gt;&lt;author&gt;González-Posada, Mario&lt;/author&gt;&lt;/authors&gt;&lt;/contributors&gt;&lt;titles&gt;&lt;title&gt;Spatial complexity of soil plow layer penetrometer resistance as influenced by sugarcane harvesting: A prefractal approach&lt;/title&gt;&lt;secondary-title&gt;Soil and Tillage Research&lt;/secondary-title&gt;&lt;alt-title&gt;Soil Tillage Res&lt;/alt-title&gt;&lt;/titles&gt;&lt;periodical&gt;&lt;full-title&gt;Soil and Tillage Research&lt;/full-title&gt;&lt;/periodical&gt;&lt;pages&gt;77-86&lt;/pages&gt;&lt;volume&gt;110&lt;/volume&gt;&lt;number&gt;1&lt;/number&gt;&lt;section&gt;77&lt;/section&gt;&lt;dates&gt;&lt;year&gt;2010&lt;/year&gt;&lt;/dates&gt;&lt;isbn&gt;01671987&lt;/isbn&gt;&lt;urls&gt;&lt;/urls&gt;&lt;electronic-resource-num&gt;10.1016/j.still.2010.06.011&lt;/electronic-resource-num&gt;&lt;/record&gt;&lt;/Cite&gt;&lt;/EndNote&gt;</w:instrText>
      </w:r>
      <w:r w:rsidR="00621DD9">
        <w:fldChar w:fldCharType="separate"/>
      </w:r>
      <w:r w:rsidR="00894EB4">
        <w:rPr>
          <w:noProof/>
        </w:rPr>
        <w:t>Pérez</w:t>
      </w:r>
      <w:r w:rsidR="00894EB4" w:rsidRPr="00894EB4">
        <w:rPr>
          <w:i/>
          <w:noProof/>
        </w:rPr>
        <w:t>, et al.</w:t>
      </w:r>
      <w:r w:rsidR="00894EB4">
        <w:rPr>
          <w:noProof/>
        </w:rPr>
        <w:t xml:space="preserve"> [42]</w:t>
      </w:r>
      <w:r w:rsidR="00621DD9">
        <w:fldChar w:fldCharType="end"/>
      </w:r>
      <w:r w:rsidRPr="0090503C">
        <w:t xml:space="preserve"> consider that root growth equals zero with a soil penetration resistance of approximately 5000</w:t>
      </w:r>
      <w:r w:rsidR="0059153D">
        <w:t>000</w:t>
      </w:r>
      <w:r w:rsidRPr="0090503C">
        <w:t xml:space="preserve"> Pa and, in the specific case of the maize crop, </w:t>
      </w:r>
      <w:r w:rsidR="00621DD9">
        <w:fldChar w:fldCharType="begin"/>
      </w:r>
      <w:r w:rsidR="00894EB4">
        <w:instrText xml:space="preserve"> ADDIN EN.CITE &lt;EndNote&gt;&lt;Cite AuthorYear="1"&gt;&lt;Author&gt;Hadas&lt;/Author&gt;&lt;Year&gt;1997&lt;/Year&gt;&lt;RecNum&gt;24&lt;/RecNum&gt;&lt;DisplayText&gt;&lt;style size="10"&gt;Hadas [43]&lt;/style&gt;&lt;/DisplayText&gt;&lt;record&gt;&lt;rec-number&gt;24&lt;/rec-number&gt;&lt;foreign-keys&gt;&lt;key app="EN" db-id="92awdsetoxzefievsa9pszafwdxx9ttssdae" timestamp="1600076756"&gt;24&lt;/key&gt;&lt;/foreign-keys&gt;&lt;ref-type name="Journal Article"&gt;17&lt;/ref-type&gt;&lt;contributors&gt;&lt;authors&gt;&lt;author&gt;Hadas, A.&lt;/author&gt;&lt;/authors&gt;&lt;/contributors&gt;&lt;auth-address&gt;Agr Res Org, Volcani Ctr, Inst Soils &amp;amp; Water, IL-50250 Bet Dagan, Israel&lt;/auth-address&gt;&lt;titles&gt;&lt;title&gt;Soil tilth - the desired soil structural state obtained through proper soil fragmentation and reorientation processes&lt;/title&gt;&lt;secondary-title&gt;Soil &amp;amp; Tillage Research&lt;/secondary-title&gt;&lt;alt-title&gt;Soil Tillage Res&lt;/alt-title&gt;&lt;/titles&gt;&lt;periodical&gt;&lt;full-title&gt;Soil &amp;amp; Tillage Research&lt;/full-title&gt;&lt;/periodical&gt;&lt;pages&gt;7-40&lt;/pages&gt;&lt;volume&gt;43&lt;/volume&gt;&lt;number&gt;1-2&lt;/number&gt;&lt;keywords&gt;&lt;keyword&gt;soil structure&lt;/keyword&gt;&lt;keyword&gt;structure stability&lt;/keyword&gt;&lt;keyword&gt;root systems&lt;/keyword&gt;&lt;keyword&gt;crop stress factors&lt;/keyword&gt;&lt;keyword&gt;soil fragmentation&lt;/keyword&gt;&lt;keyword&gt;root water transport&lt;/keyword&gt;&lt;keyword&gt;untilled loess soil&lt;/keyword&gt;&lt;keyword&gt;profile modification&lt;/keyword&gt;&lt;keyword&gt;penetration resistance&lt;/keyword&gt;&lt;keyword&gt;fractal fragmentation&lt;/keyword&gt;&lt;keyword&gt;spectral-analysis&lt;/keyword&gt;&lt;keyword&gt;brittle-fracture&lt;/keyword&gt;&lt;keyword&gt;narrow tines&lt;/keyword&gt;&lt;keyword&gt;rigid tines&lt;/keyword&gt;&lt;keyword&gt;growth&lt;/keyword&gt;&lt;/keywords&gt;&lt;dates&gt;&lt;year&gt;1997&lt;/year&gt;&lt;pub-dates&gt;&lt;date&gt;Nov 1&lt;/date&gt;&lt;/pub-dates&gt;&lt;/dates&gt;&lt;isbn&gt;0167-1987&lt;/isbn&gt;&lt;accession-num&gt;WOS:000071170800003&lt;/accession-num&gt;&lt;urls&gt;&lt;related-urls&gt;&lt;url&gt;&lt;style face="underline" font="default" size="100%"&gt;&amp;lt;Go to ISI&amp;gt;://WOS:000071170800003&lt;/style&gt;&lt;/url&gt;&lt;/related-urls&gt;&lt;/urls&gt;&lt;electronic-resource-num&gt;10.1016/S0167-1987(97)00033-0&lt;/electronic-resource-num&gt;&lt;language&gt;English&lt;/language&gt;&lt;/record&gt;&lt;/Cite&gt;&lt;/EndNote&gt;</w:instrText>
      </w:r>
      <w:r w:rsidR="00621DD9">
        <w:fldChar w:fldCharType="separate"/>
      </w:r>
      <w:r w:rsidR="00894EB4">
        <w:rPr>
          <w:noProof/>
        </w:rPr>
        <w:t>Hadas [43]</w:t>
      </w:r>
      <w:r w:rsidR="00621DD9">
        <w:fldChar w:fldCharType="end"/>
      </w:r>
      <w:r w:rsidRPr="0090503C">
        <w:t xml:space="preserve"> reported no root growth values in a range of 1600</w:t>
      </w:r>
      <w:r w:rsidR="0059153D">
        <w:t>000</w:t>
      </w:r>
      <w:r w:rsidRPr="0090503C">
        <w:t xml:space="preserve"> to 3700</w:t>
      </w:r>
      <w:r w:rsidR="0059153D">
        <w:t>000</w:t>
      </w:r>
      <w:r w:rsidRPr="0090503C">
        <w:t xml:space="preserve"> Pa. </w:t>
      </w:r>
      <w:r w:rsidR="00621DD9">
        <w:fldChar w:fldCharType="begin"/>
      </w:r>
      <w:r w:rsidR="00894EB4">
        <w:instrText xml:space="preserve"> ADDIN EN.CITE &lt;EndNote&gt;&lt;Cite AuthorYear="1"&gt;&lt;Author&gt;Feldman&lt;/Author&gt;&lt;Year&gt;1994&lt;/Year&gt;&lt;RecNum&gt;21&lt;/RecNum&gt;&lt;DisplayText&gt;&lt;style size="10"&gt;Feldman [44]&lt;/style&gt;&lt;/DisplayText&gt;&lt;record&gt;&lt;rec-number&gt;21&lt;/rec-number&gt;&lt;foreign-keys&gt;&lt;key app="EN" db-id="92awdsetoxzefievsa9pszafwdxx9ttssdae" timestamp="1600076587"&gt;21&lt;/key&gt;&lt;/foreign-keys&gt;&lt;ref-type name="Book Section"&gt;5&lt;/ref-type&gt;&lt;contributors&gt;&lt;authors&gt;&lt;author&gt;Feldman, L&lt;/author&gt;&lt;/authors&gt;&lt;secondary-authors&gt;&lt;author&gt;Freeling, M &lt;/author&gt;&lt;author&gt;Walbot, V&lt;/author&gt;&lt;/secondary-authors&gt;&lt;/contributors&gt;&lt;titles&gt;&lt;title&gt;The maize root&lt;/title&gt;&lt;secondary-title&gt;The maize handbook&lt;/secondary-title&gt;&lt;/titles&gt;&lt;pages&gt;29-37&lt;/pages&gt;&lt;dates&gt;&lt;year&gt;1994&lt;/year&gt;&lt;/dates&gt;&lt;pub-location&gt;New York (NY)&lt;/pub-location&gt;&lt;publisher&gt;Springer&lt;/publisher&gt;&lt;urls&gt;&lt;/urls&gt;&lt;/record&gt;&lt;/Cite&gt;&lt;/EndNote&gt;</w:instrText>
      </w:r>
      <w:r w:rsidR="00621DD9">
        <w:fldChar w:fldCharType="separate"/>
      </w:r>
      <w:r w:rsidR="00894EB4">
        <w:rPr>
          <w:noProof/>
        </w:rPr>
        <w:t>Feldman [44]</w:t>
      </w:r>
      <w:r w:rsidR="00621DD9">
        <w:fldChar w:fldCharType="end"/>
      </w:r>
      <w:r w:rsidRPr="0090503C">
        <w:t xml:space="preserve"> indicates that the typical rooting depth of maize varies between 150 and 180 cm, depending on the textural class of the soil. This finding indicates that at the sites of low PR, the rooting of maize will be affected under </w:t>
      </w:r>
      <w:r w:rsidR="006C2018">
        <w:t>10</w:t>
      </w:r>
      <w:r w:rsidRPr="0090503C">
        <w:t xml:space="preserve"> cm of </w:t>
      </w:r>
      <w:r w:rsidRPr="006C2018">
        <w:t>depth (</w:t>
      </w:r>
      <w:r w:rsidR="006C2018" w:rsidRPr="006C2018">
        <w:fldChar w:fldCharType="begin"/>
      </w:r>
      <w:r w:rsidR="006C2018" w:rsidRPr="006C2018">
        <w:instrText xml:space="preserve"> REF _Ref112254124 \h  \* MERGEFORMAT </w:instrText>
      </w:r>
      <w:del w:id="1337" w:author="Nicolás Riveras Muñoz" w:date="2022-09-17T07:25:00Z">
        <w:r w:rsidR="006C2018" w:rsidRPr="006C2018" w:rsidDel="00CC5A61">
          <w:fldChar w:fldCharType="separate"/>
        </w:r>
        <w:r w:rsidR="006C2018" w:rsidRPr="006C2018" w:rsidDel="00CC5A61">
          <w:delText xml:space="preserve">Figure </w:delText>
        </w:r>
        <w:r w:rsidR="006C2018" w:rsidRPr="006C2018" w:rsidDel="00CC5A61">
          <w:rPr>
            <w:noProof/>
          </w:rPr>
          <w:delText>2</w:delText>
        </w:r>
      </w:del>
      <w:r w:rsidR="006C2018" w:rsidRPr="006C2018">
        <w:fldChar w:fldCharType="end"/>
      </w:r>
      <w:r w:rsidRPr="0090503C">
        <w:t>), resulting in low exploration of the plant roots and reduction and heterogeneity of the maize yields at the study site.</w:t>
      </w:r>
    </w:p>
    <w:p w14:paraId="41233D42" w14:textId="4383C02A" w:rsidR="009545B0" w:rsidRDefault="009545B0" w:rsidP="009545B0">
      <w:pPr>
        <w:pStyle w:val="MDPI23heading3"/>
      </w:pPr>
      <w:bookmarkStart w:id="1338" w:name="_Toc438590007"/>
      <w:r w:rsidRPr="009545B0">
        <w:t>Textur</w:t>
      </w:r>
      <w:bookmarkEnd w:id="1338"/>
      <w:r w:rsidRPr="009545B0">
        <w:t>e</w:t>
      </w:r>
    </w:p>
    <w:p w14:paraId="33BCCF40" w14:textId="49302FAC" w:rsidR="00E22C20" w:rsidRDefault="009545B0" w:rsidP="00E22C20">
      <w:pPr>
        <w:pStyle w:val="MDPI31text"/>
        <w:spacing w:after="240"/>
        <w:rPr>
          <w:ins w:id="1339" w:author="Nicolás Riveras Muñoz" w:date="2022-09-15T14:00:00Z"/>
        </w:rPr>
      </w:pPr>
      <w:r>
        <w:t xml:space="preserve">The texture influences the mechanical behavior and ease of soil tillage, the amount of water and air it can hold and the speed with which water penetrates and </w:t>
      </w:r>
      <w:r w:rsidR="00932C07">
        <w:t>moves</w:t>
      </w:r>
      <w:r>
        <w:t xml:space="preserve"> in it </w:t>
      </w:r>
      <w:r w:rsidR="00621DD9">
        <w:fldChar w:fldCharType="begin"/>
      </w:r>
      <w:r w:rsidR="00894EB4">
        <w:instrText xml:space="preserve"> ADDIN EN.CITE &lt;EndNote&gt;&lt;Cite&gt;&lt;Author&gt;FAO&lt;/Author&gt;&lt;Year&gt;2009&lt;/Year&gt;&lt;RecNum&gt;20&lt;/RecNum&gt;&lt;DisplayText&gt;&lt;style size="10"&gt;[45]&lt;/style&gt;&lt;/DisplayText&gt;&lt;record&gt;&lt;rec-number&gt;20&lt;/rec-number&gt;&lt;foreign-keys&gt;&lt;key app="EN" db-id="92awdsetoxzefievsa9pszafwdxx9ttssdae" timestamp="1600072919"&gt;20&lt;/key&gt;&lt;/foreign-keys&gt;&lt;ref-type name="Book"&gt;6&lt;/ref-type&gt;&lt;contributors&gt;&lt;authors&gt;&lt;author&gt;FAO&lt;/author&gt;&lt;/authors&gt;&lt;/contributors&gt;&lt;titles&gt;&lt;title&gt;Guía para la descripción de suelos - Cuarta edición&lt;/title&gt;&lt;secondary-title&gt;World Soil Resources Reports&lt;/secondary-title&gt;&lt;/titles&gt;&lt;pages&gt;110&lt;/pages&gt;&lt;number&gt;FAO 631.44 G943 2009&lt;/number&gt;&lt;dates&gt;&lt;year&gt;2009&lt;/year&gt;&lt;/dates&gt;&lt;pub-location&gt;Roma (Italia)&lt;/pub-location&gt;&lt;publisher&gt;FAO&lt;/publisher&gt;&lt;isbn&gt;9253055219&lt;/isbn&gt;&lt;urls&gt;&lt;/urls&gt;&lt;/record&gt;&lt;/Cite&gt;&lt;/EndNote&gt;</w:instrText>
      </w:r>
      <w:r w:rsidR="00621DD9">
        <w:fldChar w:fldCharType="separate"/>
      </w:r>
      <w:r w:rsidR="00894EB4">
        <w:rPr>
          <w:noProof/>
        </w:rPr>
        <w:t>[45]</w:t>
      </w:r>
      <w:r w:rsidR="00621DD9">
        <w:fldChar w:fldCharType="end"/>
      </w:r>
      <w:r>
        <w:t xml:space="preserve">. The particle size is determined by the parent material and the pedogenesis, and accordingly affect erosion processes including other properties such as structure, </w:t>
      </w:r>
      <w:r w:rsidR="00932C07">
        <w:t>porosity,</w:t>
      </w:r>
      <w:r>
        <w:t xml:space="preserve"> and consistency. </w:t>
      </w:r>
      <w:del w:id="1340" w:author="Nicolás Riveras Muñoz" w:date="2022-09-13T19:18:00Z">
        <w:r w:rsidRPr="00D57C60" w:rsidDel="00D4636D">
          <w:rPr>
            <w:highlight w:val="yellow"/>
            <w:rPrChange w:id="1341" w:author="Nicolás Riveras Muñoz" w:date="2022-09-13T15:33:00Z">
              <w:rPr/>
            </w:rPrChange>
          </w:rPr>
          <w:delText xml:space="preserve">The granulometric analysis of the soil allowed defining a class of sandy loam texture (SL) for </w:delText>
        </w:r>
        <w:r w:rsidR="00932C07" w:rsidRPr="00D57C60" w:rsidDel="00D4636D">
          <w:rPr>
            <w:highlight w:val="yellow"/>
            <w:rPrChange w:id="1342" w:author="Nicolás Riveras Muñoz" w:date="2022-09-13T15:33:00Z">
              <w:rPr/>
            </w:rPrChange>
          </w:rPr>
          <w:delText>the whole</w:delText>
        </w:r>
        <w:r w:rsidRPr="00D57C60" w:rsidDel="00D4636D">
          <w:rPr>
            <w:highlight w:val="yellow"/>
            <w:rPrChange w:id="1343" w:author="Nicolás Riveras Muñoz" w:date="2022-09-13T15:33:00Z">
              <w:rPr/>
            </w:rPrChange>
          </w:rPr>
          <w:delText xml:space="preserve"> study </w:delText>
        </w:r>
        <w:r w:rsidR="00932C07" w:rsidRPr="00D57C60" w:rsidDel="00D4636D">
          <w:rPr>
            <w:highlight w:val="yellow"/>
            <w:rPrChange w:id="1344" w:author="Nicolás Riveras Muñoz" w:date="2022-09-13T15:33:00Z">
              <w:rPr/>
            </w:rPrChange>
          </w:rPr>
          <w:delText>site</w:delText>
        </w:r>
        <w:r w:rsidRPr="00D57C60" w:rsidDel="00D4636D">
          <w:rPr>
            <w:highlight w:val="yellow"/>
            <w:rPrChange w:id="1345" w:author="Nicolás Riveras Muñoz" w:date="2022-09-13T15:33:00Z">
              <w:rPr/>
            </w:rPrChange>
          </w:rPr>
          <w:delText>, with an average percentage of clay of 7.4% (</w:delText>
        </w:r>
        <w:r w:rsidR="00932C07" w:rsidRPr="00D57C60" w:rsidDel="00D4636D">
          <w:rPr>
            <w:highlight w:val="yellow"/>
            <w:rPrChange w:id="1346" w:author="Nicolás Riveras Muñoz" w:date="2022-09-13T15:33:00Z">
              <w:rPr/>
            </w:rPrChange>
          </w:rPr>
          <w:fldChar w:fldCharType="begin"/>
        </w:r>
        <w:r w:rsidR="00932C07" w:rsidRPr="00D57C60" w:rsidDel="00D4636D">
          <w:rPr>
            <w:highlight w:val="yellow"/>
            <w:rPrChange w:id="1347" w:author="Nicolás Riveras Muñoz" w:date="2022-09-13T15:33:00Z">
              <w:rPr/>
            </w:rPrChange>
          </w:rPr>
          <w:delInstrText xml:space="preserve"> REF _Ref112255366 \h  \* MERGEFORMAT </w:delInstrText>
        </w:r>
        <w:r w:rsidR="00932C07" w:rsidRPr="00CC5A61" w:rsidDel="00D4636D">
          <w:rPr>
            <w:highlight w:val="yellow"/>
          </w:rPr>
        </w:r>
        <w:r w:rsidR="00932C07" w:rsidRPr="00D57C60" w:rsidDel="00D4636D">
          <w:rPr>
            <w:highlight w:val="yellow"/>
            <w:rPrChange w:id="1348" w:author="Nicolás Riveras Muñoz" w:date="2022-09-13T15:33:00Z">
              <w:rPr/>
            </w:rPrChange>
          </w:rPr>
          <w:fldChar w:fldCharType="separate"/>
        </w:r>
        <w:r w:rsidR="00932C07" w:rsidRPr="00D57C60" w:rsidDel="00D4636D">
          <w:rPr>
            <w:highlight w:val="yellow"/>
            <w:rPrChange w:id="1349" w:author="Nicolás Riveras Muñoz" w:date="2022-09-13T15:33:00Z">
              <w:rPr/>
            </w:rPrChange>
          </w:rPr>
          <w:delText>Table 1</w:delText>
        </w:r>
        <w:r w:rsidR="00932C07" w:rsidRPr="00D57C60" w:rsidDel="00D4636D">
          <w:rPr>
            <w:highlight w:val="yellow"/>
            <w:rPrChange w:id="1350" w:author="Nicolás Riveras Muñoz" w:date="2022-09-13T15:33:00Z">
              <w:rPr/>
            </w:rPrChange>
          </w:rPr>
          <w:fldChar w:fldCharType="end"/>
        </w:r>
        <w:r w:rsidRPr="00D57C60" w:rsidDel="00D4636D">
          <w:rPr>
            <w:highlight w:val="yellow"/>
            <w:rPrChange w:id="1351" w:author="Nicolás Riveras Muñoz" w:date="2022-09-13T15:33:00Z">
              <w:rPr/>
            </w:rPrChange>
          </w:rPr>
          <w:delText>).</w:delText>
        </w:r>
        <w:r w:rsidRPr="00932C07" w:rsidDel="00D4636D">
          <w:delText xml:space="preserve"> </w:delText>
        </w:r>
      </w:del>
      <w:r w:rsidRPr="00932C07">
        <w:t>This result allows inferences regarding the structure and stability of the aggregates. It</w:t>
      </w:r>
      <w:r>
        <w:t xml:space="preserve"> is known that soils dominated by sand tend to have a weak structure grade, while clay soils have more stable aggregates, </w:t>
      </w:r>
      <w:r w:rsidR="009A0783">
        <w:t>indicating</w:t>
      </w:r>
      <w:r>
        <w:t xml:space="preserve"> a more complex structure </w:t>
      </w:r>
      <w:r w:rsidR="00621DD9">
        <w:fldChar w:fldCharType="begin"/>
      </w:r>
      <w:r w:rsidR="00621DD9">
        <w:instrText xml:space="preserve"> ADDIN EN.CITE &lt;EndNote&gt;&lt;Cite&gt;&lt;Author&gt;Warrick&lt;/Author&gt;&lt;Year&gt;2001&lt;/Year&gt;&lt;RecNum&gt;71&lt;/RecNum&gt;&lt;DisplayText&gt;&lt;style size="10"&gt;[11]&lt;/style&gt;&lt;/DisplayText&gt;&lt;record&gt;&lt;rec-number&gt;71&lt;/rec-number&gt;&lt;foreign-keys&gt;&lt;key app="EN" db-id="92awdsetoxzefievsa9pszafwdxx9ttssdae" timestamp="1600087787"&gt;71&lt;/key&gt;&lt;/foreign-keys&gt;&lt;ref-type name="Book"&gt;6&lt;/ref-type&gt;&lt;contributors&gt;&lt;authors&gt;&lt;author&gt;Warrick, Arthur W&lt;/author&gt;&lt;/authors&gt;&lt;/contributors&gt;&lt;titles&gt;&lt;title&gt;Soil physics companion&lt;/title&gt;&lt;/titles&gt;&lt;dates&gt;&lt;year&gt;2001&lt;/year&gt;&lt;/dates&gt;&lt;publisher&gt;CRC press&lt;/publisher&gt;&lt;isbn&gt;1420041657&lt;/isbn&gt;&lt;urls&gt;&lt;/urls&gt;&lt;/record&gt;&lt;/Cite&gt;&lt;/EndNote&gt;</w:instrText>
      </w:r>
      <w:r w:rsidR="00621DD9">
        <w:fldChar w:fldCharType="separate"/>
      </w:r>
      <w:r w:rsidR="00621DD9">
        <w:rPr>
          <w:noProof/>
        </w:rPr>
        <w:t>[11]</w:t>
      </w:r>
      <w:r w:rsidR="00621DD9">
        <w:fldChar w:fldCharType="end"/>
      </w:r>
      <w:r>
        <w:t xml:space="preserve">. This is explained by the electrochemical </w:t>
      </w:r>
      <w:r w:rsidR="009A0783">
        <w:t xml:space="preserve">charge </w:t>
      </w:r>
      <w:r>
        <w:t xml:space="preserve">of the fine particles, which bind with cementing agents such as organic matter, maintaining the bonds and increasing the effective stress </w:t>
      </w:r>
      <w:r w:rsidR="00621DD9">
        <w:fldChar w:fldCharType="begin"/>
      </w:r>
      <w:r w:rsidR="00894EB4">
        <w:instrText xml:space="preserve"> ADDIN EN.CITE &lt;EndNote&gt;&lt;Cite&gt;&lt;Author&gt;Horn&lt;/Author&gt;&lt;Year&gt;1994&lt;/Year&gt;&lt;RecNum&gt;36&lt;/RecNum&gt;&lt;DisplayText&gt;&lt;style size="10"&gt;[46]&lt;/style&gt;&lt;/DisplayText&gt;&lt;record&gt;&lt;rec-number&gt;36&lt;/rec-number&gt;&lt;foreign-keys&gt;&lt;key app="EN" db-id="92awdsetoxzefievsa9pszafwdxx9ttssdae" timestamp="1600082904"&gt;36&lt;/key&gt;&lt;/foreign-keys&gt;&lt;ref-type name="Book Section"&gt;5&lt;/ref-type&gt;&lt;contributors&gt;&lt;authors&gt;&lt;author&gt;Horn, R.&lt;/author&gt;&lt;author&gt;Lebert, M.&lt;/author&gt;&lt;/authors&gt;&lt;secondary-authors&gt;&lt;author&gt;Soane, B. D.&lt;/author&gt;&lt;author&gt;van Ouwerkerk, C.&lt;/author&gt;&lt;/secondary-authors&gt;&lt;/contributors&gt;&lt;titles&gt;&lt;title&gt;Soil Compactability and Compressibility&lt;/title&gt;&lt;secondary-title&gt;Soil Compaction in Crop Production&lt;/secondary-title&gt;&lt;tertiary-title&gt;Developments in Agricultural Engineering&lt;/tertiary-title&gt;&lt;/titles&gt;&lt;pages&gt;45-69&lt;/pages&gt;&lt;volume&gt;11&lt;/volume&gt;&lt;dates&gt;&lt;year&gt;1994&lt;/year&gt;&lt;/dates&gt;&lt;publisher&gt;Elsevier&lt;/publisher&gt;&lt;isbn&gt;9780444882868&lt;/isbn&gt;&lt;urls&gt;&lt;related-urls&gt;&lt;url&gt;http://www.sciencedirect.com/science/article/pii/B9780444882868500118&lt;/url&gt;&lt;url&gt;https://www.sciencedirect.com/science/article/pii/B9780444882868500118?via%3Dihub&lt;/url&gt;&lt;/related-urls&gt;&lt;/urls&gt;&lt;electronic-resource-num&gt;10.1016/b978-0-444-88286-8.50011-8&lt;/electronic-resource-num&gt;&lt;/record&gt;&lt;/Cite&gt;&lt;/EndNote&gt;</w:instrText>
      </w:r>
      <w:r w:rsidR="00621DD9">
        <w:fldChar w:fldCharType="separate"/>
      </w:r>
      <w:r w:rsidR="00894EB4">
        <w:rPr>
          <w:noProof/>
        </w:rPr>
        <w:t>[46]</w:t>
      </w:r>
      <w:r w:rsidR="00621DD9">
        <w:fldChar w:fldCharType="end"/>
      </w:r>
      <w:r>
        <w:t xml:space="preserve">. Finally, there is a direct relationship between the flows in the profile. Well-structured soils will have continuous pores, </w:t>
      </w:r>
      <w:r w:rsidR="009A0783" w:rsidRPr="009A0783">
        <w:t xml:space="preserve">fostering the flow of water and the exchange of gases, </w:t>
      </w:r>
      <w:r>
        <w:t xml:space="preserve">while soils with weak structure, such as sands, show water flow in the space between particles </w:t>
      </w:r>
      <w:r w:rsidR="00621DD9">
        <w:fldChar w:fldCharType="begin"/>
      </w:r>
      <w:r w:rsidR="00894EB4">
        <w:instrText xml:space="preserve"> ADDIN EN.CITE &lt;EndNote&gt;&lt;Cite&gt;&lt;Author&gt;Hillel&lt;/Author&gt;&lt;Year&gt;1980&lt;/Year&gt;&lt;RecNum&gt;32&lt;/RecNum&gt;&lt;DisplayText&gt;&lt;style size="10"&gt;[47]&lt;/style&gt;&lt;/DisplayText&gt;&lt;record&gt;&lt;rec-number&gt;32&lt;/rec-number&gt;&lt;foreign-keys&gt;&lt;key app="EN" db-id="92awdsetoxzefievsa9pszafwdxx9ttssdae" timestamp="1600082542"&gt;32&lt;/key&gt;&lt;/foreign-keys&gt;&lt;ref-type name="Book"&gt;6&lt;/ref-type&gt;&lt;contributors&gt;&lt;authors&gt;&lt;author&gt;Hillel, D.J.&lt;/author&gt;&lt;/authors&gt;&lt;/contributors&gt;&lt;titles&gt;&lt;title&gt;Fundamentals of Soil Physics&lt;/title&gt;&lt;/titles&gt;&lt;dates&gt;&lt;year&gt;1980&lt;/year&gt;&lt;/dates&gt;&lt;publisher&gt;Elsevier Science&lt;/publisher&gt;&lt;isbn&gt;9780123485601&lt;/isbn&gt;&lt;urls&gt;&lt;related-urls&gt;&lt;url&gt;https://books.google.de/books?id=AnNRAAAAMAAJ&lt;/url&gt;&lt;/related-urls&gt;&lt;/urls&gt;&lt;/record&gt;&lt;/Cite&gt;&lt;/EndNote&gt;</w:instrText>
      </w:r>
      <w:r w:rsidR="00621DD9">
        <w:fldChar w:fldCharType="separate"/>
      </w:r>
      <w:r w:rsidR="00894EB4">
        <w:rPr>
          <w:noProof/>
        </w:rPr>
        <w:t>[47]</w:t>
      </w:r>
      <w:r w:rsidR="00621DD9">
        <w:fldChar w:fldCharType="end"/>
      </w:r>
      <w:r>
        <w:t xml:space="preserve">. </w:t>
      </w:r>
      <w:r w:rsidR="009A0783">
        <w:t>Therefore</w:t>
      </w:r>
      <w:r>
        <w:t>, soil compressibility, which corresponds to the proportion of a soil mass decreasing its volume when supporting a load, will be lower in coarse soils</w:t>
      </w:r>
      <w:ins w:id="1352" w:author="Nicolás Riveras Muñoz" w:date="2022-09-15T14:00:00Z">
        <w:r w:rsidR="00E22C20">
          <w:t xml:space="preserve"> </w:t>
        </w:r>
      </w:ins>
      <w:del w:id="1353" w:author="Nicolás Riveras Muñoz" w:date="2022-09-15T14:00:00Z">
        <w:r w:rsidDel="00E22C20">
          <w:delText xml:space="preserve"> </w:delText>
        </w:r>
      </w:del>
      <w:r w:rsidR="00621DD9">
        <w:fldChar w:fldCharType="begin"/>
      </w:r>
      <w:r w:rsidR="00894EB4">
        <w:instrText xml:space="preserve"> ADDIN EN.CITE &lt;EndNote&gt;&lt;Cite&gt;&lt;Author&gt;Horn&lt;/Author&gt;&lt;Year&gt;1994&lt;/Year&gt;&lt;RecNum&gt;36&lt;/RecNum&gt;&lt;DisplayText&gt;&lt;style size="10"&gt;[46]&lt;/style&gt;&lt;/DisplayText&gt;&lt;record&gt;&lt;rec-number&gt;36&lt;/rec-number&gt;&lt;foreign-keys&gt;&lt;key app="EN" db-id="92awdsetoxzefievsa9pszafwdxx9ttssdae" timestamp="1600082904"&gt;36&lt;/key&gt;&lt;/foreign-keys&gt;&lt;ref-type name="Book Section"&gt;5&lt;/ref-type&gt;&lt;contributors&gt;&lt;authors&gt;&lt;author&gt;Horn, R.&lt;/author&gt;&lt;author&gt;Lebert, M.&lt;/author&gt;&lt;/authors&gt;&lt;secondary-authors&gt;&lt;author&gt;Soane, B. D.&lt;/author&gt;&lt;author&gt;van Ouwerkerk, C.&lt;/author&gt;&lt;/secondary-authors&gt;&lt;/contributors&gt;&lt;titles&gt;&lt;title&gt;Soil Compactability and Compressibility&lt;/title&gt;&lt;secondary-title&gt;Soil Compaction in Crop Production&lt;/secondary-title&gt;&lt;tertiary-title&gt;Developments in Agricultural Engineering&lt;/tertiary-title&gt;&lt;/titles&gt;&lt;pages&gt;45-69&lt;/pages&gt;&lt;volume&gt;11&lt;/volume&gt;&lt;dates&gt;&lt;year&gt;1994&lt;/year&gt;&lt;/dates&gt;&lt;publisher&gt;Elsevier&lt;/publisher&gt;&lt;isbn&gt;9780444882868&lt;/isbn&gt;&lt;urls&gt;&lt;related-urls&gt;&lt;url&gt;http://www.sciencedirect.com/science/article/pii/B9780444882868500118&lt;/url&gt;&lt;url&gt;https://www.sciencedirect.com/science/article/pii/B9780444882868500118?via%3Dihub&lt;/url&gt;&lt;/related-urls&gt;&lt;/urls&gt;&lt;electronic-resource-num&gt;10.1016/b978-0-444-88286-8.50011-8&lt;/electronic-resource-num&gt;&lt;/record&gt;&lt;/Cite&gt;&lt;/EndNote&gt;</w:instrText>
      </w:r>
      <w:r w:rsidR="00621DD9">
        <w:fldChar w:fldCharType="separate"/>
      </w:r>
      <w:r w:rsidR="00894EB4">
        <w:rPr>
          <w:noProof/>
        </w:rPr>
        <w:t>[46]</w:t>
      </w:r>
      <w:r w:rsidR="00621DD9">
        <w:fldChar w:fldCharType="end"/>
      </w:r>
      <w:ins w:id="1354" w:author="Nicolás Riveras Muñoz" w:date="2022-09-15T14:00:00Z">
        <w:r w:rsidR="00E22C20">
          <w:t>.</w:t>
        </w:r>
      </w:ins>
    </w:p>
    <w:p w14:paraId="47FC0AC6" w14:textId="54FC7B76" w:rsidR="009545B0" w:rsidDel="000A3EDB" w:rsidRDefault="009545B0">
      <w:pPr>
        <w:pStyle w:val="MDPI31text"/>
        <w:spacing w:after="240"/>
        <w:rPr>
          <w:del w:id="1355" w:author="Nicolás Riveras Muñoz" w:date="2022-09-13T15:34:00Z"/>
        </w:rPr>
      </w:pPr>
      <w:del w:id="1356" w:author="Nicolás Riveras Muñoz" w:date="2022-09-15T14:00:00Z">
        <w:r w:rsidDel="00E22C20">
          <w:delText>.</w:delText>
        </w:r>
      </w:del>
    </w:p>
    <w:p w14:paraId="1E9051FA" w14:textId="4FAED08C" w:rsidR="009C0122" w:rsidRPr="009C0122" w:rsidDel="00D57C60" w:rsidRDefault="00932C07">
      <w:pPr>
        <w:pStyle w:val="MDPI31text"/>
        <w:spacing w:after="240"/>
        <w:rPr>
          <w:del w:id="1357" w:author="Nicolás Riveras Muñoz" w:date="2022-09-13T15:32:00Z"/>
          <w:b/>
        </w:rPr>
        <w:pPrChange w:id="1358" w:author="Nicolás Riveras Muñoz" w:date="2022-09-15T14:00:00Z">
          <w:pPr>
            <w:pStyle w:val="MDPI41tablecaption"/>
          </w:pPr>
        </w:pPrChange>
      </w:pPr>
      <w:bookmarkStart w:id="1359" w:name="_Ref112255366"/>
      <w:del w:id="1360" w:author="Nicolás Riveras Muñoz" w:date="2022-09-13T15:32:00Z">
        <w:r w:rsidRPr="00932C07" w:rsidDel="00D57C60">
          <w:rPr>
            <w:b/>
          </w:rPr>
          <w:delText xml:space="preserve">Table </w:delText>
        </w:r>
        <w:r w:rsidRPr="00932C07" w:rsidDel="00D57C60">
          <w:rPr>
            <w:b/>
          </w:rPr>
          <w:fldChar w:fldCharType="begin"/>
        </w:r>
        <w:r w:rsidRPr="00932C07" w:rsidDel="00D57C60">
          <w:rPr>
            <w:b/>
          </w:rPr>
          <w:delInstrText xml:space="preserve"> SEQ Table \* ARABIC </w:delInstrText>
        </w:r>
        <w:r w:rsidRPr="00932C07" w:rsidDel="00D57C60">
          <w:rPr>
            <w:b/>
          </w:rPr>
          <w:fldChar w:fldCharType="separate"/>
        </w:r>
        <w:r w:rsidRPr="00932C07" w:rsidDel="00D57C60">
          <w:rPr>
            <w:b/>
          </w:rPr>
          <w:delText>1</w:delText>
        </w:r>
        <w:r w:rsidRPr="00932C07" w:rsidDel="00D57C60">
          <w:rPr>
            <w:b/>
          </w:rPr>
          <w:fldChar w:fldCharType="end"/>
        </w:r>
        <w:bookmarkEnd w:id="1359"/>
        <w:r w:rsidRPr="00932C07" w:rsidDel="00D57C60">
          <w:rPr>
            <w:b/>
          </w:rPr>
          <w:delText>.</w:delText>
        </w:r>
        <w:r w:rsidRPr="00932C07" w:rsidDel="00D57C60">
          <w:rPr>
            <w:bCs/>
          </w:rPr>
          <w:delText xml:space="preserve"> </w:delText>
        </w:r>
        <w:r w:rsidRPr="009C0122" w:rsidDel="00D57C60">
          <w:rPr>
            <w:bCs/>
          </w:rPr>
          <w:delText>Granulometry at the soil surface (0-10 cm) and below the plow horizon (30-40 cm) for each area of the study site, in-the-wheel-track (</w:delText>
        </w:r>
        <w:r w:rsidR="00EF2A7B" w:rsidDel="00D57C60">
          <w:rPr>
            <w:bCs/>
          </w:rPr>
          <w:delText>IT</w:delText>
        </w:r>
        <w:r w:rsidRPr="009C0122" w:rsidDel="00D57C60">
          <w:rPr>
            <w:bCs/>
          </w:rPr>
          <w:delText>) and outside-the-wheel-track (</w:delText>
        </w:r>
        <w:r w:rsidR="00EF2A7B" w:rsidDel="00D57C60">
          <w:rPr>
            <w:bCs/>
          </w:rPr>
          <w:delText>OT</w:delText>
        </w:r>
        <w:r w:rsidRPr="009C0122" w:rsidDel="00D57C60">
          <w:rPr>
            <w:bCs/>
          </w:rPr>
          <w:delText>). Mean ± SD.</w:delText>
        </w:r>
      </w:del>
    </w:p>
    <w:tbl>
      <w:tblPr>
        <w:tblW w:w="7770" w:type="dxa"/>
        <w:tblInd w:w="2698" w:type="dxa"/>
        <w:tblBorders>
          <w:top w:val="single" w:sz="4" w:space="0" w:color="auto"/>
          <w:bottom w:val="single" w:sz="4" w:space="0" w:color="auto"/>
        </w:tblBorders>
        <w:tblLook w:val="00A0" w:firstRow="1" w:lastRow="0" w:firstColumn="1" w:lastColumn="0" w:noHBand="0" w:noVBand="0"/>
      </w:tblPr>
      <w:tblGrid>
        <w:gridCol w:w="975"/>
        <w:gridCol w:w="990"/>
        <w:gridCol w:w="1047"/>
        <w:gridCol w:w="1024"/>
        <w:gridCol w:w="976"/>
        <w:gridCol w:w="947"/>
        <w:gridCol w:w="965"/>
        <w:gridCol w:w="1060"/>
      </w:tblGrid>
      <w:tr w:rsidR="009C0122" w:rsidRPr="000F3BC1" w:rsidDel="00D57C60" w14:paraId="4DCEF1BB" w14:textId="6DCC22DC" w:rsidTr="001A32ED">
        <w:trPr>
          <w:del w:id="1361" w:author="Nicolás Riveras Muñoz" w:date="2022-09-13T15:32:00Z"/>
        </w:trPr>
        <w:tc>
          <w:tcPr>
            <w:tcW w:w="0" w:type="auto"/>
            <w:vMerge w:val="restart"/>
            <w:tcBorders>
              <w:top w:val="single" w:sz="4" w:space="0" w:color="auto"/>
              <w:bottom w:val="single" w:sz="4" w:space="0" w:color="auto"/>
            </w:tcBorders>
          </w:tcPr>
          <w:p w14:paraId="67FAC6E8" w14:textId="77777777" w:rsidR="009C0122" w:rsidDel="00E22C20" w:rsidRDefault="009C0122" w:rsidP="00E22C20">
            <w:pPr>
              <w:pStyle w:val="MDPI31text"/>
              <w:spacing w:after="240"/>
              <w:rPr>
                <w:del w:id="1362" w:author="Nicolás Riveras Muñoz" w:date="2022-09-13T15:32:00Z"/>
                <w:b/>
                <w:bCs/>
              </w:rPr>
            </w:pPr>
            <w:bookmarkStart w:id="1363" w:name="_Hlk112245141"/>
            <w:del w:id="1364" w:author="Nicolás Riveras Muñoz" w:date="2022-09-13T15:32:00Z">
              <w:r w:rsidRPr="000F3BC1" w:rsidDel="00D57C60">
                <w:rPr>
                  <w:b/>
                  <w:bCs/>
                </w:rPr>
                <w:delText>Zone</w:delText>
              </w:r>
            </w:del>
          </w:p>
          <w:p w14:paraId="07851403" w14:textId="77777777" w:rsidR="00E22C20" w:rsidRDefault="00E22C20" w:rsidP="00E22C20">
            <w:pPr>
              <w:pStyle w:val="MDPI31text"/>
              <w:spacing w:after="240"/>
              <w:rPr>
                <w:ins w:id="1365" w:author="Nicolás Riveras Muñoz" w:date="2022-09-15T14:00:00Z"/>
                <w:b/>
                <w:bCs/>
              </w:rPr>
            </w:pPr>
          </w:p>
          <w:p w14:paraId="6B45D4BE" w14:textId="77777777" w:rsidR="00E22C20" w:rsidRDefault="00E22C20" w:rsidP="00E22C20">
            <w:pPr>
              <w:pStyle w:val="MDPI31text"/>
              <w:spacing w:after="240"/>
              <w:rPr>
                <w:ins w:id="1366" w:author="Nicolás Riveras Muñoz" w:date="2022-09-15T14:00:00Z"/>
                <w:b/>
                <w:bCs/>
              </w:rPr>
            </w:pPr>
          </w:p>
          <w:p w14:paraId="5B40F764" w14:textId="77777777" w:rsidR="00E22C20" w:rsidRDefault="00E22C20" w:rsidP="00E22C20">
            <w:pPr>
              <w:pStyle w:val="MDPI31text"/>
              <w:spacing w:after="240"/>
              <w:rPr>
                <w:ins w:id="1367" w:author="Nicolás Riveras Muñoz" w:date="2022-09-15T14:00:00Z"/>
                <w:b/>
                <w:bCs/>
              </w:rPr>
            </w:pPr>
          </w:p>
          <w:p w14:paraId="15040179" w14:textId="77777777" w:rsidR="00E22C20" w:rsidRDefault="00E22C20" w:rsidP="00E22C20">
            <w:pPr>
              <w:pStyle w:val="MDPI31text"/>
              <w:spacing w:after="240"/>
              <w:rPr>
                <w:ins w:id="1368" w:author="Nicolás Riveras Muñoz" w:date="2022-09-15T14:00:00Z"/>
                <w:b/>
                <w:bCs/>
              </w:rPr>
            </w:pPr>
          </w:p>
          <w:p w14:paraId="77C6FA1C" w14:textId="77777777" w:rsidR="00E22C20" w:rsidRDefault="00E22C20" w:rsidP="00E22C20">
            <w:pPr>
              <w:pStyle w:val="MDPI31text"/>
              <w:spacing w:after="240"/>
              <w:rPr>
                <w:ins w:id="1369" w:author="Nicolás Riveras Muñoz" w:date="2022-09-15T14:00:00Z"/>
                <w:b/>
                <w:bCs/>
              </w:rPr>
            </w:pPr>
          </w:p>
          <w:p w14:paraId="21A5A84F" w14:textId="107BC87C" w:rsidR="00E22C20" w:rsidRPr="000F3BC1" w:rsidRDefault="00E22C20">
            <w:pPr>
              <w:pStyle w:val="MDPI31text"/>
              <w:spacing w:after="240"/>
              <w:rPr>
                <w:b/>
                <w:bCs/>
              </w:rPr>
              <w:pPrChange w:id="1370" w:author="Nicolás Riveras Muñoz" w:date="2022-09-15T14:00:00Z">
                <w:pPr>
                  <w:spacing w:line="240" w:lineRule="auto"/>
                </w:pPr>
              </w:pPrChange>
            </w:pPr>
          </w:p>
        </w:tc>
        <w:tc>
          <w:tcPr>
            <w:tcW w:w="0" w:type="auto"/>
            <w:vMerge w:val="restart"/>
            <w:tcBorders>
              <w:top w:val="single" w:sz="4" w:space="0" w:color="auto"/>
              <w:bottom w:val="single" w:sz="4" w:space="0" w:color="auto"/>
            </w:tcBorders>
          </w:tcPr>
          <w:p w14:paraId="6B3692EC" w14:textId="070F5022" w:rsidR="009C0122" w:rsidRPr="000F3BC1" w:rsidDel="00D57C60" w:rsidRDefault="009C0122">
            <w:pPr>
              <w:pStyle w:val="MDPI31text"/>
              <w:spacing w:after="240"/>
              <w:rPr>
                <w:del w:id="1371" w:author="Nicolás Riveras Muñoz" w:date="2022-09-13T15:32:00Z"/>
                <w:b/>
                <w:bCs/>
              </w:rPr>
              <w:pPrChange w:id="1372" w:author="Nicolás Riveras Muñoz" w:date="2022-09-15T14:00:00Z">
                <w:pPr>
                  <w:spacing w:line="240" w:lineRule="auto"/>
                </w:pPr>
              </w:pPrChange>
            </w:pPr>
            <w:del w:id="1373" w:author="Nicolás Riveras Muñoz" w:date="2022-09-13T15:32:00Z">
              <w:r w:rsidRPr="000F3BC1" w:rsidDel="00D57C60">
                <w:rPr>
                  <w:b/>
                  <w:bCs/>
                </w:rPr>
                <w:delText>Treat.</w:delText>
              </w:r>
            </w:del>
          </w:p>
        </w:tc>
        <w:tc>
          <w:tcPr>
            <w:tcW w:w="0" w:type="auto"/>
            <w:vMerge w:val="restart"/>
            <w:tcBorders>
              <w:top w:val="single" w:sz="4" w:space="0" w:color="auto"/>
              <w:bottom w:val="single" w:sz="4" w:space="0" w:color="auto"/>
            </w:tcBorders>
          </w:tcPr>
          <w:p w14:paraId="27AF58BA" w14:textId="1B967FD0" w:rsidR="009C0122" w:rsidRPr="000F3BC1" w:rsidDel="00D57C60" w:rsidRDefault="009C0122">
            <w:pPr>
              <w:pStyle w:val="MDPI31text"/>
              <w:spacing w:after="240"/>
              <w:rPr>
                <w:del w:id="1374" w:author="Nicolás Riveras Muñoz" w:date="2022-09-13T15:32:00Z"/>
                <w:b/>
                <w:bCs/>
              </w:rPr>
              <w:pPrChange w:id="1375" w:author="Nicolás Riveras Muñoz" w:date="2022-09-15T14:00:00Z">
                <w:pPr>
                  <w:spacing w:line="240" w:lineRule="auto"/>
                </w:pPr>
              </w:pPrChange>
            </w:pPr>
            <w:del w:id="1376" w:author="Nicolás Riveras Muñoz" w:date="2022-09-13T15:32:00Z">
              <w:r w:rsidRPr="000F3BC1" w:rsidDel="00D57C60">
                <w:rPr>
                  <w:b/>
                  <w:bCs/>
                </w:rPr>
                <w:delText>Position</w:delText>
              </w:r>
            </w:del>
          </w:p>
        </w:tc>
        <w:tc>
          <w:tcPr>
            <w:tcW w:w="0" w:type="auto"/>
            <w:vMerge w:val="restart"/>
            <w:tcBorders>
              <w:top w:val="single" w:sz="4" w:space="0" w:color="auto"/>
              <w:bottom w:val="single" w:sz="4" w:space="0" w:color="auto"/>
            </w:tcBorders>
          </w:tcPr>
          <w:p w14:paraId="0CEBAE1E" w14:textId="06F8DDC9" w:rsidR="009C0122" w:rsidRPr="000F3BC1" w:rsidDel="00D57C60" w:rsidRDefault="009C0122">
            <w:pPr>
              <w:pStyle w:val="MDPI31text"/>
              <w:spacing w:after="240"/>
              <w:rPr>
                <w:del w:id="1377" w:author="Nicolás Riveras Muñoz" w:date="2022-09-13T15:32:00Z"/>
                <w:b/>
                <w:bCs/>
              </w:rPr>
              <w:pPrChange w:id="1378" w:author="Nicolás Riveras Muñoz" w:date="2022-09-15T14:00:00Z">
                <w:pPr>
                  <w:spacing w:line="240" w:lineRule="auto"/>
                </w:pPr>
              </w:pPrChange>
            </w:pPr>
            <w:del w:id="1379" w:author="Nicolás Riveras Muñoz" w:date="2022-09-13T15:32:00Z">
              <w:r w:rsidRPr="000F3BC1" w:rsidDel="00D57C60">
                <w:rPr>
                  <w:b/>
                  <w:bCs/>
                </w:rPr>
                <w:delText>Depth</w:delText>
              </w:r>
            </w:del>
          </w:p>
        </w:tc>
        <w:tc>
          <w:tcPr>
            <w:tcW w:w="0" w:type="auto"/>
            <w:gridSpan w:val="3"/>
            <w:tcBorders>
              <w:top w:val="single" w:sz="4" w:space="0" w:color="auto"/>
              <w:bottom w:val="single" w:sz="4" w:space="0" w:color="auto"/>
            </w:tcBorders>
          </w:tcPr>
          <w:p w14:paraId="48836082" w14:textId="276EF488" w:rsidR="009C0122" w:rsidRPr="000F3BC1" w:rsidDel="00D57C60" w:rsidRDefault="009C0122">
            <w:pPr>
              <w:pStyle w:val="MDPI31text"/>
              <w:spacing w:after="240"/>
              <w:rPr>
                <w:del w:id="1380" w:author="Nicolás Riveras Muñoz" w:date="2022-09-13T15:32:00Z"/>
                <w:b/>
                <w:bCs/>
              </w:rPr>
              <w:pPrChange w:id="1381" w:author="Nicolás Riveras Muñoz" w:date="2022-09-15T14:00:00Z">
                <w:pPr>
                  <w:spacing w:line="240" w:lineRule="auto"/>
                  <w:jc w:val="center"/>
                </w:pPr>
              </w:pPrChange>
            </w:pPr>
            <w:del w:id="1382" w:author="Nicolás Riveras Muñoz" w:date="2022-09-13T15:32:00Z">
              <w:r w:rsidRPr="000F3BC1" w:rsidDel="00D57C60">
                <w:rPr>
                  <w:b/>
                  <w:bCs/>
                </w:rPr>
                <w:delText>Texture</w:delText>
              </w:r>
              <w:r w:rsidRPr="000F3BC1" w:rsidDel="00D57C60">
                <w:rPr>
                  <w:b/>
                  <w:bCs/>
                  <w:vertAlign w:val="superscript"/>
                </w:rPr>
                <w:delText>a</w:delText>
              </w:r>
            </w:del>
          </w:p>
        </w:tc>
        <w:tc>
          <w:tcPr>
            <w:tcW w:w="1074" w:type="dxa"/>
            <w:vMerge w:val="restart"/>
            <w:tcBorders>
              <w:top w:val="single" w:sz="4" w:space="0" w:color="auto"/>
              <w:bottom w:val="nil"/>
            </w:tcBorders>
          </w:tcPr>
          <w:p w14:paraId="731A2A20" w14:textId="4EDC2033" w:rsidR="009C0122" w:rsidRPr="000F3BC1" w:rsidDel="00D57C60" w:rsidRDefault="009C0122">
            <w:pPr>
              <w:pStyle w:val="MDPI31text"/>
              <w:spacing w:after="240"/>
              <w:rPr>
                <w:del w:id="1383" w:author="Nicolás Riveras Muñoz" w:date="2022-09-13T15:32:00Z"/>
                <w:b/>
                <w:bCs/>
              </w:rPr>
              <w:pPrChange w:id="1384" w:author="Nicolás Riveras Muñoz" w:date="2022-09-15T14:00:00Z">
                <w:pPr>
                  <w:spacing w:line="240" w:lineRule="auto"/>
                  <w:jc w:val="center"/>
                </w:pPr>
              </w:pPrChange>
            </w:pPr>
            <w:del w:id="1385" w:author="Nicolás Riveras Muñoz" w:date="2022-09-13T15:32:00Z">
              <w:r w:rsidRPr="000F3BC1" w:rsidDel="00D57C60">
                <w:rPr>
                  <w:b/>
                  <w:bCs/>
                </w:rPr>
                <w:delText>Textural class</w:delText>
              </w:r>
            </w:del>
          </w:p>
        </w:tc>
      </w:tr>
      <w:tr w:rsidR="009C0122" w:rsidRPr="000F3BC1" w:rsidDel="00D57C60" w14:paraId="40916EEA" w14:textId="4CF83FC7" w:rsidTr="001A32ED">
        <w:trPr>
          <w:del w:id="1386" w:author="Nicolás Riveras Muñoz" w:date="2022-09-13T15:32:00Z"/>
        </w:trPr>
        <w:tc>
          <w:tcPr>
            <w:tcW w:w="0" w:type="auto"/>
            <w:vMerge/>
            <w:tcBorders>
              <w:top w:val="nil"/>
              <w:bottom w:val="nil"/>
            </w:tcBorders>
          </w:tcPr>
          <w:p w14:paraId="171C6030" w14:textId="4B62460F" w:rsidR="009C0122" w:rsidRPr="000F3BC1" w:rsidDel="00D57C60" w:rsidRDefault="009C0122">
            <w:pPr>
              <w:pStyle w:val="MDPI31text"/>
              <w:spacing w:after="240"/>
              <w:rPr>
                <w:del w:id="1387" w:author="Nicolás Riveras Muñoz" w:date="2022-09-13T15:32:00Z"/>
                <w:b/>
                <w:bCs/>
              </w:rPr>
              <w:pPrChange w:id="1388" w:author="Nicolás Riveras Muñoz" w:date="2022-09-15T14:00:00Z">
                <w:pPr>
                  <w:spacing w:line="240" w:lineRule="auto"/>
                </w:pPr>
              </w:pPrChange>
            </w:pPr>
          </w:p>
        </w:tc>
        <w:tc>
          <w:tcPr>
            <w:tcW w:w="0" w:type="auto"/>
            <w:vMerge/>
            <w:tcBorders>
              <w:top w:val="nil"/>
              <w:bottom w:val="nil"/>
            </w:tcBorders>
          </w:tcPr>
          <w:p w14:paraId="36A2CF54" w14:textId="14269C45" w:rsidR="009C0122" w:rsidRPr="000F3BC1" w:rsidDel="00D57C60" w:rsidRDefault="009C0122">
            <w:pPr>
              <w:pStyle w:val="MDPI31text"/>
              <w:spacing w:after="240"/>
              <w:rPr>
                <w:del w:id="1389" w:author="Nicolás Riveras Muñoz" w:date="2022-09-13T15:32:00Z"/>
                <w:b/>
                <w:bCs/>
              </w:rPr>
              <w:pPrChange w:id="1390" w:author="Nicolás Riveras Muñoz" w:date="2022-09-15T14:00:00Z">
                <w:pPr>
                  <w:spacing w:line="240" w:lineRule="auto"/>
                </w:pPr>
              </w:pPrChange>
            </w:pPr>
          </w:p>
        </w:tc>
        <w:tc>
          <w:tcPr>
            <w:tcW w:w="0" w:type="auto"/>
            <w:vMerge/>
            <w:tcBorders>
              <w:top w:val="nil"/>
              <w:bottom w:val="nil"/>
            </w:tcBorders>
          </w:tcPr>
          <w:p w14:paraId="1EF8A4B5" w14:textId="2845CF58" w:rsidR="009C0122" w:rsidRPr="000F3BC1" w:rsidDel="00D57C60" w:rsidRDefault="009C0122">
            <w:pPr>
              <w:pStyle w:val="MDPI31text"/>
              <w:spacing w:after="240"/>
              <w:rPr>
                <w:del w:id="1391" w:author="Nicolás Riveras Muñoz" w:date="2022-09-13T15:32:00Z"/>
                <w:b/>
                <w:bCs/>
              </w:rPr>
              <w:pPrChange w:id="1392" w:author="Nicolás Riveras Muñoz" w:date="2022-09-15T14:00:00Z">
                <w:pPr>
                  <w:spacing w:line="240" w:lineRule="auto"/>
                </w:pPr>
              </w:pPrChange>
            </w:pPr>
          </w:p>
        </w:tc>
        <w:tc>
          <w:tcPr>
            <w:tcW w:w="0" w:type="auto"/>
            <w:vMerge/>
            <w:tcBorders>
              <w:top w:val="nil"/>
              <w:bottom w:val="nil"/>
            </w:tcBorders>
          </w:tcPr>
          <w:p w14:paraId="43D36967" w14:textId="1930395D" w:rsidR="009C0122" w:rsidRPr="000F3BC1" w:rsidDel="00D57C60" w:rsidRDefault="009C0122">
            <w:pPr>
              <w:pStyle w:val="MDPI31text"/>
              <w:spacing w:after="240"/>
              <w:rPr>
                <w:del w:id="1393" w:author="Nicolás Riveras Muñoz" w:date="2022-09-13T15:32:00Z"/>
                <w:b/>
                <w:bCs/>
              </w:rPr>
              <w:pPrChange w:id="1394" w:author="Nicolás Riveras Muñoz" w:date="2022-09-15T14:00:00Z">
                <w:pPr>
                  <w:spacing w:line="240" w:lineRule="auto"/>
                </w:pPr>
              </w:pPrChange>
            </w:pPr>
          </w:p>
        </w:tc>
        <w:tc>
          <w:tcPr>
            <w:tcW w:w="0" w:type="auto"/>
            <w:tcBorders>
              <w:top w:val="single" w:sz="4" w:space="0" w:color="auto"/>
              <w:bottom w:val="nil"/>
            </w:tcBorders>
          </w:tcPr>
          <w:p w14:paraId="207F705B" w14:textId="5263176E" w:rsidR="009C0122" w:rsidRPr="000F3BC1" w:rsidDel="00D57C60" w:rsidRDefault="009C0122">
            <w:pPr>
              <w:pStyle w:val="MDPI31text"/>
              <w:spacing w:after="240"/>
              <w:rPr>
                <w:del w:id="1395" w:author="Nicolás Riveras Muñoz" w:date="2022-09-13T15:32:00Z"/>
                <w:b/>
                <w:bCs/>
              </w:rPr>
              <w:pPrChange w:id="1396" w:author="Nicolás Riveras Muñoz" w:date="2022-09-15T14:00:00Z">
                <w:pPr>
                  <w:spacing w:line="240" w:lineRule="auto"/>
                  <w:jc w:val="center"/>
                </w:pPr>
              </w:pPrChange>
            </w:pPr>
            <w:del w:id="1397" w:author="Nicolás Riveras Muñoz" w:date="2022-09-13T15:32:00Z">
              <w:r w:rsidRPr="000F3BC1" w:rsidDel="00D57C60">
                <w:rPr>
                  <w:b/>
                  <w:bCs/>
                </w:rPr>
                <w:delText>Sand</w:delText>
              </w:r>
            </w:del>
          </w:p>
        </w:tc>
        <w:tc>
          <w:tcPr>
            <w:tcW w:w="0" w:type="auto"/>
            <w:tcBorders>
              <w:top w:val="single" w:sz="4" w:space="0" w:color="auto"/>
              <w:bottom w:val="nil"/>
            </w:tcBorders>
          </w:tcPr>
          <w:p w14:paraId="54062807" w14:textId="51A689B8" w:rsidR="009C0122" w:rsidRPr="000F3BC1" w:rsidDel="00D57C60" w:rsidRDefault="009C0122">
            <w:pPr>
              <w:pStyle w:val="MDPI31text"/>
              <w:spacing w:after="240"/>
              <w:rPr>
                <w:del w:id="1398" w:author="Nicolás Riveras Muñoz" w:date="2022-09-13T15:32:00Z"/>
                <w:b/>
                <w:bCs/>
              </w:rPr>
              <w:pPrChange w:id="1399" w:author="Nicolás Riveras Muñoz" w:date="2022-09-15T14:00:00Z">
                <w:pPr>
                  <w:spacing w:line="240" w:lineRule="auto"/>
                  <w:jc w:val="center"/>
                </w:pPr>
              </w:pPrChange>
            </w:pPr>
            <w:del w:id="1400" w:author="Nicolás Riveras Muñoz" w:date="2022-09-13T15:32:00Z">
              <w:r w:rsidRPr="000F3BC1" w:rsidDel="00D57C60">
                <w:rPr>
                  <w:b/>
                  <w:bCs/>
                </w:rPr>
                <w:delText>Silt</w:delText>
              </w:r>
            </w:del>
          </w:p>
        </w:tc>
        <w:tc>
          <w:tcPr>
            <w:tcW w:w="0" w:type="auto"/>
            <w:tcBorders>
              <w:top w:val="single" w:sz="4" w:space="0" w:color="auto"/>
              <w:bottom w:val="nil"/>
            </w:tcBorders>
          </w:tcPr>
          <w:p w14:paraId="0B3A6DA3" w14:textId="40C1A15B" w:rsidR="009C0122" w:rsidRPr="000F3BC1" w:rsidDel="00D57C60" w:rsidRDefault="009C0122">
            <w:pPr>
              <w:pStyle w:val="MDPI31text"/>
              <w:spacing w:after="240"/>
              <w:rPr>
                <w:del w:id="1401" w:author="Nicolás Riveras Muñoz" w:date="2022-09-13T15:32:00Z"/>
                <w:b/>
                <w:bCs/>
              </w:rPr>
              <w:pPrChange w:id="1402" w:author="Nicolás Riveras Muñoz" w:date="2022-09-15T14:00:00Z">
                <w:pPr>
                  <w:spacing w:line="240" w:lineRule="auto"/>
                  <w:jc w:val="center"/>
                </w:pPr>
              </w:pPrChange>
            </w:pPr>
            <w:del w:id="1403" w:author="Nicolás Riveras Muñoz" w:date="2022-09-13T15:32:00Z">
              <w:r w:rsidRPr="000F3BC1" w:rsidDel="00D57C60">
                <w:rPr>
                  <w:b/>
                  <w:bCs/>
                </w:rPr>
                <w:delText>Clay</w:delText>
              </w:r>
            </w:del>
          </w:p>
        </w:tc>
        <w:tc>
          <w:tcPr>
            <w:tcW w:w="1074" w:type="dxa"/>
            <w:vMerge/>
            <w:tcBorders>
              <w:top w:val="nil"/>
              <w:bottom w:val="nil"/>
            </w:tcBorders>
          </w:tcPr>
          <w:p w14:paraId="5B8CB891" w14:textId="5F57F8FF" w:rsidR="009C0122" w:rsidRPr="000F3BC1" w:rsidDel="00D57C60" w:rsidRDefault="009C0122">
            <w:pPr>
              <w:pStyle w:val="MDPI31text"/>
              <w:spacing w:after="240"/>
              <w:rPr>
                <w:del w:id="1404" w:author="Nicolás Riveras Muñoz" w:date="2022-09-13T15:32:00Z"/>
                <w:b/>
                <w:bCs/>
              </w:rPr>
              <w:pPrChange w:id="1405" w:author="Nicolás Riveras Muñoz" w:date="2022-09-15T14:00:00Z">
                <w:pPr>
                  <w:spacing w:line="240" w:lineRule="auto"/>
                  <w:jc w:val="center"/>
                </w:pPr>
              </w:pPrChange>
            </w:pPr>
          </w:p>
        </w:tc>
      </w:tr>
      <w:tr w:rsidR="009C0122" w:rsidRPr="000F3BC1" w:rsidDel="00D57C60" w14:paraId="155DE615" w14:textId="6E15F019" w:rsidTr="001A32ED">
        <w:trPr>
          <w:gridBefore w:val="1"/>
          <w:del w:id="1406" w:author="Nicolás Riveras Muñoz" w:date="2022-09-13T15:32:00Z"/>
        </w:trPr>
        <w:tc>
          <w:tcPr>
            <w:tcW w:w="0" w:type="auto"/>
            <w:tcBorders>
              <w:top w:val="nil"/>
              <w:bottom w:val="nil"/>
            </w:tcBorders>
          </w:tcPr>
          <w:p w14:paraId="2658D17D" w14:textId="6AB399C5" w:rsidR="009C0122" w:rsidRPr="000F3BC1" w:rsidDel="00D57C60" w:rsidRDefault="009C0122">
            <w:pPr>
              <w:pStyle w:val="MDPI31text"/>
              <w:spacing w:after="240"/>
              <w:rPr>
                <w:del w:id="1407" w:author="Nicolás Riveras Muñoz" w:date="2022-09-13T15:32:00Z"/>
                <w:b/>
                <w:bCs/>
              </w:rPr>
              <w:pPrChange w:id="1408" w:author="Nicolás Riveras Muñoz" w:date="2022-09-15T14:00:00Z">
                <w:pPr>
                  <w:spacing w:line="240" w:lineRule="auto"/>
                </w:pPr>
              </w:pPrChange>
            </w:pPr>
          </w:p>
        </w:tc>
        <w:tc>
          <w:tcPr>
            <w:tcW w:w="0" w:type="auto"/>
            <w:tcBorders>
              <w:top w:val="nil"/>
              <w:bottom w:val="nil"/>
            </w:tcBorders>
          </w:tcPr>
          <w:p w14:paraId="38697104" w14:textId="071F0AAA" w:rsidR="009C0122" w:rsidRPr="000F3BC1" w:rsidDel="00D57C60" w:rsidRDefault="009C0122">
            <w:pPr>
              <w:pStyle w:val="MDPI31text"/>
              <w:spacing w:after="240"/>
              <w:rPr>
                <w:del w:id="1409" w:author="Nicolás Riveras Muñoz" w:date="2022-09-13T15:32:00Z"/>
                <w:b/>
                <w:bCs/>
              </w:rPr>
              <w:pPrChange w:id="1410" w:author="Nicolás Riveras Muñoz" w:date="2022-09-15T14:00:00Z">
                <w:pPr>
                  <w:spacing w:line="240" w:lineRule="auto"/>
                </w:pPr>
              </w:pPrChange>
            </w:pPr>
          </w:p>
        </w:tc>
        <w:tc>
          <w:tcPr>
            <w:tcW w:w="0" w:type="auto"/>
            <w:tcBorders>
              <w:top w:val="nil"/>
              <w:bottom w:val="nil"/>
            </w:tcBorders>
          </w:tcPr>
          <w:p w14:paraId="402180AB" w14:textId="4CE8C50B" w:rsidR="009C0122" w:rsidRPr="000F3BC1" w:rsidDel="00D57C60" w:rsidRDefault="009C0122">
            <w:pPr>
              <w:pStyle w:val="MDPI31text"/>
              <w:spacing w:after="240"/>
              <w:rPr>
                <w:del w:id="1411" w:author="Nicolás Riveras Muñoz" w:date="2022-09-13T15:32:00Z"/>
                <w:b/>
                <w:bCs/>
              </w:rPr>
              <w:pPrChange w:id="1412" w:author="Nicolás Riveras Muñoz" w:date="2022-09-15T14:00:00Z">
                <w:pPr>
                  <w:spacing w:line="240" w:lineRule="auto"/>
                </w:pPr>
              </w:pPrChange>
            </w:pPr>
          </w:p>
        </w:tc>
        <w:tc>
          <w:tcPr>
            <w:tcW w:w="0" w:type="auto"/>
            <w:gridSpan w:val="3"/>
            <w:tcBorders>
              <w:top w:val="nil"/>
              <w:bottom w:val="nil"/>
            </w:tcBorders>
          </w:tcPr>
          <w:p w14:paraId="6051EE45" w14:textId="4DFA4DDA" w:rsidR="009C0122" w:rsidRPr="000F3BC1" w:rsidDel="00D57C60" w:rsidRDefault="009C0122">
            <w:pPr>
              <w:pStyle w:val="MDPI31text"/>
              <w:spacing w:after="240"/>
              <w:rPr>
                <w:del w:id="1413" w:author="Nicolás Riveras Muñoz" w:date="2022-09-13T15:32:00Z"/>
                <w:b/>
                <w:bCs/>
              </w:rPr>
              <w:pPrChange w:id="1414" w:author="Nicolás Riveras Muñoz" w:date="2022-09-15T14:00:00Z">
                <w:pPr>
                  <w:spacing w:line="240" w:lineRule="auto"/>
                  <w:jc w:val="center"/>
                </w:pPr>
              </w:pPrChange>
            </w:pPr>
            <w:del w:id="1415" w:author="Nicolás Riveras Muñoz" w:date="2022-09-13T15:32:00Z">
              <w:r w:rsidRPr="000F3BC1" w:rsidDel="00D57C60">
                <w:rPr>
                  <w:b/>
                  <w:bCs/>
                </w:rPr>
                <w:delText>------------(%)-----------</w:delText>
              </w:r>
            </w:del>
          </w:p>
        </w:tc>
        <w:tc>
          <w:tcPr>
            <w:tcW w:w="1074" w:type="dxa"/>
            <w:tcBorders>
              <w:top w:val="nil"/>
              <w:bottom w:val="nil"/>
            </w:tcBorders>
          </w:tcPr>
          <w:p w14:paraId="422EB837" w14:textId="29885447" w:rsidR="009C0122" w:rsidRPr="000F3BC1" w:rsidDel="00D57C60" w:rsidRDefault="009C0122">
            <w:pPr>
              <w:pStyle w:val="MDPI31text"/>
              <w:spacing w:after="240"/>
              <w:rPr>
                <w:del w:id="1416" w:author="Nicolás Riveras Muñoz" w:date="2022-09-13T15:32:00Z"/>
                <w:b/>
                <w:bCs/>
              </w:rPr>
              <w:pPrChange w:id="1417" w:author="Nicolás Riveras Muñoz" w:date="2022-09-15T14:00:00Z">
                <w:pPr>
                  <w:spacing w:line="240" w:lineRule="auto"/>
                  <w:jc w:val="center"/>
                </w:pPr>
              </w:pPrChange>
            </w:pPr>
            <w:del w:id="1418" w:author="Nicolás Riveras Muñoz" w:date="2022-09-13T15:32:00Z">
              <w:r w:rsidRPr="000F3BC1" w:rsidDel="00D57C60">
                <w:rPr>
                  <w:b/>
                  <w:bCs/>
                </w:rPr>
                <w:delText>(USDA)</w:delText>
              </w:r>
              <w:r w:rsidRPr="000F3BC1" w:rsidDel="00D57C60">
                <w:rPr>
                  <w:b/>
                  <w:bCs/>
                  <w:vertAlign w:val="superscript"/>
                </w:rPr>
                <w:delText>b</w:delText>
              </w:r>
            </w:del>
          </w:p>
        </w:tc>
      </w:tr>
      <w:tr w:rsidR="009C0122" w:rsidRPr="000F3BC1" w:rsidDel="00D57C60" w14:paraId="23FB8E63" w14:textId="039E1066" w:rsidTr="001A32ED">
        <w:trPr>
          <w:trHeight w:val="284"/>
          <w:del w:id="1419" w:author="Nicolás Riveras Muñoz" w:date="2022-09-13T15:32:00Z"/>
        </w:trPr>
        <w:tc>
          <w:tcPr>
            <w:tcW w:w="0" w:type="auto"/>
            <w:vMerge w:val="restart"/>
            <w:tcBorders>
              <w:top w:val="single" w:sz="4" w:space="0" w:color="auto"/>
              <w:bottom w:val="nil"/>
            </w:tcBorders>
            <w:vAlign w:val="center"/>
          </w:tcPr>
          <w:p w14:paraId="4E506DC6" w14:textId="19D1A4A8" w:rsidR="009C0122" w:rsidRPr="000F3BC1" w:rsidDel="00D57C60" w:rsidRDefault="009C0122">
            <w:pPr>
              <w:pStyle w:val="MDPI31text"/>
              <w:spacing w:after="240"/>
              <w:rPr>
                <w:del w:id="1420" w:author="Nicolás Riveras Muñoz" w:date="2022-09-13T15:32:00Z"/>
              </w:rPr>
              <w:pPrChange w:id="1421" w:author="Nicolás Riveras Muñoz" w:date="2022-09-15T14:00:00Z">
                <w:pPr>
                  <w:spacing w:line="240" w:lineRule="auto"/>
                  <w:jc w:val="center"/>
                </w:pPr>
              </w:pPrChange>
            </w:pPr>
            <w:del w:id="1422" w:author="Nicolás Riveras Muñoz" w:date="2022-09-13T15:32:00Z">
              <w:r w:rsidRPr="000F3BC1" w:rsidDel="00D57C60">
                <w:delText>High</w:delText>
              </w:r>
            </w:del>
          </w:p>
          <w:p w14:paraId="7E901CF8" w14:textId="012EF59D" w:rsidR="009C0122" w:rsidRPr="000F3BC1" w:rsidDel="00D57C60" w:rsidRDefault="009C0122">
            <w:pPr>
              <w:pStyle w:val="MDPI31text"/>
              <w:spacing w:after="240"/>
              <w:rPr>
                <w:del w:id="1423" w:author="Nicolás Riveras Muñoz" w:date="2022-09-13T15:32:00Z"/>
              </w:rPr>
              <w:pPrChange w:id="1424" w:author="Nicolás Riveras Muñoz" w:date="2022-09-15T14:00:00Z">
                <w:pPr>
                  <w:spacing w:line="240" w:lineRule="auto"/>
                  <w:jc w:val="center"/>
                </w:pPr>
              </w:pPrChange>
            </w:pPr>
            <w:del w:id="1425" w:author="Nicolás Riveras Muñoz" w:date="2022-09-13T15:32:00Z">
              <w:r w:rsidRPr="000F3BC1" w:rsidDel="00D57C60">
                <w:delText>PR</w:delText>
              </w:r>
            </w:del>
          </w:p>
        </w:tc>
        <w:tc>
          <w:tcPr>
            <w:tcW w:w="0" w:type="auto"/>
            <w:tcBorders>
              <w:top w:val="single" w:sz="4" w:space="0" w:color="auto"/>
              <w:bottom w:val="nil"/>
            </w:tcBorders>
            <w:vAlign w:val="center"/>
          </w:tcPr>
          <w:p w14:paraId="79B44057" w14:textId="3D7F2CED" w:rsidR="009C0122" w:rsidRPr="000F3BC1" w:rsidDel="00D57C60" w:rsidRDefault="009C0122">
            <w:pPr>
              <w:pStyle w:val="MDPI31text"/>
              <w:spacing w:after="240"/>
              <w:rPr>
                <w:del w:id="1426" w:author="Nicolás Riveras Muñoz" w:date="2022-09-13T15:32:00Z"/>
              </w:rPr>
              <w:pPrChange w:id="1427" w:author="Nicolás Riveras Muñoz" w:date="2022-09-15T14:00:00Z">
                <w:pPr>
                  <w:spacing w:line="240" w:lineRule="auto"/>
                  <w:jc w:val="center"/>
                </w:pPr>
              </w:pPrChange>
            </w:pPr>
            <w:del w:id="1428" w:author="Nicolás Riveras Muñoz" w:date="2022-09-13T15:32:00Z">
              <w:r w:rsidRPr="000F3BC1" w:rsidDel="00D57C60">
                <w:delText>T1</w:delText>
              </w:r>
            </w:del>
          </w:p>
        </w:tc>
        <w:tc>
          <w:tcPr>
            <w:tcW w:w="0" w:type="auto"/>
            <w:tcBorders>
              <w:top w:val="single" w:sz="4" w:space="0" w:color="auto"/>
              <w:bottom w:val="nil"/>
            </w:tcBorders>
            <w:vAlign w:val="center"/>
          </w:tcPr>
          <w:p w14:paraId="13153954" w14:textId="276393CD" w:rsidR="009C0122" w:rsidRPr="000F3BC1" w:rsidDel="00D57C60" w:rsidRDefault="009C0122">
            <w:pPr>
              <w:pStyle w:val="MDPI31text"/>
              <w:spacing w:after="240"/>
              <w:rPr>
                <w:del w:id="1429" w:author="Nicolás Riveras Muñoz" w:date="2022-09-13T15:32:00Z"/>
              </w:rPr>
              <w:pPrChange w:id="1430" w:author="Nicolás Riveras Muñoz" w:date="2022-09-15T14:00:00Z">
                <w:pPr>
                  <w:spacing w:line="240" w:lineRule="auto"/>
                  <w:jc w:val="center"/>
                </w:pPr>
              </w:pPrChange>
            </w:pPr>
            <w:del w:id="1431" w:author="Nicolás Riveras Muñoz" w:date="2022-09-13T15:32:00Z">
              <w:r w:rsidRPr="000F3BC1" w:rsidDel="00D57C60">
                <w:delText>OT</w:delText>
              </w:r>
            </w:del>
          </w:p>
        </w:tc>
        <w:tc>
          <w:tcPr>
            <w:tcW w:w="0" w:type="auto"/>
            <w:tcBorders>
              <w:top w:val="single" w:sz="4" w:space="0" w:color="auto"/>
              <w:bottom w:val="nil"/>
            </w:tcBorders>
            <w:vAlign w:val="center"/>
          </w:tcPr>
          <w:p w14:paraId="3044F866" w14:textId="0B6BB07C" w:rsidR="009C0122" w:rsidRPr="000F3BC1" w:rsidDel="00D57C60" w:rsidRDefault="009C0122">
            <w:pPr>
              <w:pStyle w:val="MDPI31text"/>
              <w:spacing w:after="240"/>
              <w:rPr>
                <w:del w:id="1432" w:author="Nicolás Riveras Muñoz" w:date="2022-09-13T15:32:00Z"/>
              </w:rPr>
              <w:pPrChange w:id="1433" w:author="Nicolás Riveras Muñoz" w:date="2022-09-15T14:00:00Z">
                <w:pPr>
                  <w:spacing w:line="240" w:lineRule="auto"/>
                  <w:jc w:val="center"/>
                </w:pPr>
              </w:pPrChange>
            </w:pPr>
            <w:del w:id="1434" w:author="Nicolás Riveras Muñoz" w:date="2022-09-13T15:32:00Z">
              <w:r w:rsidRPr="000F3BC1" w:rsidDel="00D57C60">
                <w:delText>Topsoil</w:delText>
              </w:r>
            </w:del>
          </w:p>
        </w:tc>
        <w:tc>
          <w:tcPr>
            <w:tcW w:w="0" w:type="auto"/>
            <w:tcBorders>
              <w:top w:val="single" w:sz="4" w:space="0" w:color="auto"/>
              <w:bottom w:val="nil"/>
            </w:tcBorders>
            <w:vAlign w:val="bottom"/>
          </w:tcPr>
          <w:p w14:paraId="60FA3353" w14:textId="63913401" w:rsidR="009C0122" w:rsidRPr="000F3BC1" w:rsidDel="00D57C60" w:rsidRDefault="009C0122">
            <w:pPr>
              <w:pStyle w:val="MDPI31text"/>
              <w:spacing w:after="240"/>
              <w:rPr>
                <w:del w:id="1435" w:author="Nicolás Riveras Muñoz" w:date="2022-09-13T15:32:00Z"/>
              </w:rPr>
              <w:pPrChange w:id="1436" w:author="Nicolás Riveras Muñoz" w:date="2022-09-15T14:00:00Z">
                <w:pPr>
                  <w:spacing w:line="240" w:lineRule="auto"/>
                  <w:jc w:val="left"/>
                </w:pPr>
              </w:pPrChange>
            </w:pPr>
            <w:del w:id="1437" w:author="Nicolás Riveras Muñoz" w:date="2022-09-13T15:32:00Z">
              <w:r w:rsidRPr="000F3BC1" w:rsidDel="00D57C60">
                <w:delText>57.6 ± 2.2</w:delText>
              </w:r>
            </w:del>
          </w:p>
        </w:tc>
        <w:tc>
          <w:tcPr>
            <w:tcW w:w="0" w:type="auto"/>
            <w:tcBorders>
              <w:top w:val="single" w:sz="4" w:space="0" w:color="auto"/>
              <w:bottom w:val="nil"/>
            </w:tcBorders>
            <w:vAlign w:val="bottom"/>
          </w:tcPr>
          <w:p w14:paraId="798FE1EC" w14:textId="0B781671" w:rsidR="009C0122" w:rsidRPr="000F3BC1" w:rsidDel="00D57C60" w:rsidRDefault="009C0122">
            <w:pPr>
              <w:pStyle w:val="MDPI31text"/>
              <w:spacing w:after="240"/>
              <w:rPr>
                <w:del w:id="1438" w:author="Nicolás Riveras Muñoz" w:date="2022-09-13T15:32:00Z"/>
              </w:rPr>
              <w:pPrChange w:id="1439" w:author="Nicolás Riveras Muñoz" w:date="2022-09-15T14:00:00Z">
                <w:pPr>
                  <w:spacing w:line="240" w:lineRule="auto"/>
                  <w:jc w:val="left"/>
                </w:pPr>
              </w:pPrChange>
            </w:pPr>
            <w:del w:id="1440" w:author="Nicolás Riveras Muñoz" w:date="2022-09-13T15:32:00Z">
              <w:r w:rsidRPr="000F3BC1" w:rsidDel="00D57C60">
                <w:delText>34.9 ± 1.9</w:delText>
              </w:r>
            </w:del>
          </w:p>
        </w:tc>
        <w:tc>
          <w:tcPr>
            <w:tcW w:w="0" w:type="auto"/>
            <w:tcBorders>
              <w:top w:val="single" w:sz="4" w:space="0" w:color="auto"/>
              <w:bottom w:val="nil"/>
            </w:tcBorders>
            <w:vAlign w:val="bottom"/>
          </w:tcPr>
          <w:p w14:paraId="1FDB14B8" w14:textId="70219992" w:rsidR="009C0122" w:rsidRPr="000F3BC1" w:rsidDel="00D57C60" w:rsidRDefault="009C0122">
            <w:pPr>
              <w:pStyle w:val="MDPI31text"/>
              <w:spacing w:after="240"/>
              <w:rPr>
                <w:del w:id="1441" w:author="Nicolás Riveras Muñoz" w:date="2022-09-13T15:32:00Z"/>
              </w:rPr>
              <w:pPrChange w:id="1442" w:author="Nicolás Riveras Muñoz" w:date="2022-09-15T14:00:00Z">
                <w:pPr>
                  <w:spacing w:line="240" w:lineRule="auto"/>
                  <w:jc w:val="left"/>
                </w:pPr>
              </w:pPrChange>
            </w:pPr>
            <w:del w:id="1443" w:author="Nicolás Riveras Muñoz" w:date="2022-09-13T15:32:00Z">
              <w:r w:rsidRPr="000F3BC1" w:rsidDel="00D57C60">
                <w:delText>7.5 ± 1.8</w:delText>
              </w:r>
            </w:del>
          </w:p>
        </w:tc>
        <w:tc>
          <w:tcPr>
            <w:tcW w:w="1074" w:type="dxa"/>
            <w:tcBorders>
              <w:top w:val="single" w:sz="4" w:space="0" w:color="auto"/>
              <w:bottom w:val="nil"/>
            </w:tcBorders>
            <w:vAlign w:val="center"/>
          </w:tcPr>
          <w:p w14:paraId="32B6A598" w14:textId="24023453" w:rsidR="009C0122" w:rsidRPr="000F3BC1" w:rsidDel="00D57C60" w:rsidRDefault="009C0122">
            <w:pPr>
              <w:pStyle w:val="MDPI31text"/>
              <w:spacing w:after="240"/>
              <w:rPr>
                <w:del w:id="1444" w:author="Nicolás Riveras Muñoz" w:date="2022-09-13T15:32:00Z"/>
              </w:rPr>
              <w:pPrChange w:id="1445" w:author="Nicolás Riveras Muñoz" w:date="2022-09-15T14:00:00Z">
                <w:pPr>
                  <w:spacing w:line="240" w:lineRule="auto"/>
                  <w:jc w:val="center"/>
                </w:pPr>
              </w:pPrChange>
            </w:pPr>
            <w:del w:id="1446" w:author="Nicolás Riveras Muñoz" w:date="2022-09-13T15:32:00Z">
              <w:r w:rsidRPr="000F3BC1" w:rsidDel="00D57C60">
                <w:delText>SL</w:delText>
              </w:r>
            </w:del>
          </w:p>
        </w:tc>
      </w:tr>
      <w:tr w:rsidR="009C0122" w:rsidRPr="000F3BC1" w:rsidDel="00D57C60" w14:paraId="32E6AD9D" w14:textId="61082E78" w:rsidTr="001A32ED">
        <w:trPr>
          <w:trHeight w:val="283"/>
          <w:del w:id="1447" w:author="Nicolás Riveras Muñoz" w:date="2022-09-13T15:32:00Z"/>
        </w:trPr>
        <w:tc>
          <w:tcPr>
            <w:tcW w:w="0" w:type="auto"/>
            <w:vMerge/>
            <w:tcBorders>
              <w:top w:val="nil"/>
              <w:bottom w:val="nil"/>
            </w:tcBorders>
            <w:vAlign w:val="center"/>
          </w:tcPr>
          <w:p w14:paraId="04924176" w14:textId="61E7CE07" w:rsidR="009C0122" w:rsidRPr="000F3BC1" w:rsidDel="00D57C60" w:rsidRDefault="009C0122">
            <w:pPr>
              <w:pStyle w:val="MDPI31text"/>
              <w:spacing w:after="240"/>
              <w:rPr>
                <w:del w:id="1448" w:author="Nicolás Riveras Muñoz" w:date="2022-09-13T15:32:00Z"/>
              </w:rPr>
              <w:pPrChange w:id="1449" w:author="Nicolás Riveras Muñoz" w:date="2022-09-15T14:00:00Z">
                <w:pPr>
                  <w:spacing w:line="240" w:lineRule="auto"/>
                  <w:jc w:val="center"/>
                </w:pPr>
              </w:pPrChange>
            </w:pPr>
          </w:p>
        </w:tc>
        <w:tc>
          <w:tcPr>
            <w:tcW w:w="0" w:type="auto"/>
            <w:tcBorders>
              <w:top w:val="nil"/>
              <w:bottom w:val="nil"/>
            </w:tcBorders>
            <w:vAlign w:val="center"/>
          </w:tcPr>
          <w:p w14:paraId="79E60901" w14:textId="35CCD178" w:rsidR="009C0122" w:rsidRPr="000F3BC1" w:rsidDel="00D57C60" w:rsidRDefault="009C0122">
            <w:pPr>
              <w:pStyle w:val="MDPI31text"/>
              <w:spacing w:after="240"/>
              <w:rPr>
                <w:del w:id="1450" w:author="Nicolás Riveras Muñoz" w:date="2022-09-13T15:32:00Z"/>
              </w:rPr>
              <w:pPrChange w:id="1451" w:author="Nicolás Riveras Muñoz" w:date="2022-09-15T14:00:00Z">
                <w:pPr>
                  <w:spacing w:line="240" w:lineRule="auto"/>
                  <w:jc w:val="center"/>
                </w:pPr>
              </w:pPrChange>
            </w:pPr>
            <w:del w:id="1452" w:author="Nicolás Riveras Muñoz" w:date="2022-09-13T15:32:00Z">
              <w:r w:rsidRPr="000F3BC1" w:rsidDel="00D57C60">
                <w:delText>T2</w:delText>
              </w:r>
            </w:del>
          </w:p>
        </w:tc>
        <w:tc>
          <w:tcPr>
            <w:tcW w:w="0" w:type="auto"/>
            <w:tcBorders>
              <w:top w:val="nil"/>
              <w:bottom w:val="nil"/>
            </w:tcBorders>
            <w:vAlign w:val="center"/>
          </w:tcPr>
          <w:p w14:paraId="08F473F6" w14:textId="6B6DD51B" w:rsidR="009C0122" w:rsidRPr="000F3BC1" w:rsidDel="00D57C60" w:rsidRDefault="009C0122">
            <w:pPr>
              <w:pStyle w:val="MDPI31text"/>
              <w:spacing w:after="240"/>
              <w:rPr>
                <w:del w:id="1453" w:author="Nicolás Riveras Muñoz" w:date="2022-09-13T15:32:00Z"/>
              </w:rPr>
              <w:pPrChange w:id="1454" w:author="Nicolás Riveras Muñoz" w:date="2022-09-15T14:00:00Z">
                <w:pPr>
                  <w:spacing w:line="240" w:lineRule="auto"/>
                  <w:jc w:val="center"/>
                </w:pPr>
              </w:pPrChange>
            </w:pPr>
            <w:del w:id="1455" w:author="Nicolás Riveras Muñoz" w:date="2022-09-13T15:32:00Z">
              <w:r w:rsidRPr="000F3BC1" w:rsidDel="00D57C60">
                <w:delText>OT</w:delText>
              </w:r>
            </w:del>
          </w:p>
        </w:tc>
        <w:tc>
          <w:tcPr>
            <w:tcW w:w="0" w:type="auto"/>
            <w:tcBorders>
              <w:top w:val="nil"/>
              <w:bottom w:val="nil"/>
            </w:tcBorders>
            <w:vAlign w:val="center"/>
          </w:tcPr>
          <w:p w14:paraId="25115CF1" w14:textId="51EB84C4" w:rsidR="009C0122" w:rsidRPr="000F3BC1" w:rsidDel="00D57C60" w:rsidRDefault="009C0122">
            <w:pPr>
              <w:pStyle w:val="MDPI31text"/>
              <w:spacing w:after="240"/>
              <w:rPr>
                <w:del w:id="1456" w:author="Nicolás Riveras Muñoz" w:date="2022-09-13T15:32:00Z"/>
              </w:rPr>
              <w:pPrChange w:id="1457" w:author="Nicolás Riveras Muñoz" w:date="2022-09-15T14:00:00Z">
                <w:pPr>
                  <w:spacing w:line="240" w:lineRule="auto"/>
                  <w:jc w:val="center"/>
                </w:pPr>
              </w:pPrChange>
            </w:pPr>
            <w:del w:id="1458" w:author="Nicolás Riveras Muñoz" w:date="2022-09-13T15:32:00Z">
              <w:r w:rsidRPr="000F3BC1" w:rsidDel="00D57C60">
                <w:delText>Subsoil</w:delText>
              </w:r>
            </w:del>
          </w:p>
        </w:tc>
        <w:tc>
          <w:tcPr>
            <w:tcW w:w="0" w:type="auto"/>
            <w:tcBorders>
              <w:top w:val="nil"/>
              <w:bottom w:val="nil"/>
            </w:tcBorders>
            <w:vAlign w:val="bottom"/>
          </w:tcPr>
          <w:p w14:paraId="26274259" w14:textId="6C7ECD90" w:rsidR="009C0122" w:rsidRPr="000F3BC1" w:rsidDel="00D57C60" w:rsidRDefault="009C0122">
            <w:pPr>
              <w:pStyle w:val="MDPI31text"/>
              <w:spacing w:after="240"/>
              <w:rPr>
                <w:del w:id="1459" w:author="Nicolás Riveras Muñoz" w:date="2022-09-13T15:32:00Z"/>
              </w:rPr>
              <w:pPrChange w:id="1460" w:author="Nicolás Riveras Muñoz" w:date="2022-09-15T14:00:00Z">
                <w:pPr>
                  <w:spacing w:line="240" w:lineRule="auto"/>
                  <w:jc w:val="left"/>
                </w:pPr>
              </w:pPrChange>
            </w:pPr>
            <w:del w:id="1461" w:author="Nicolás Riveras Muñoz" w:date="2022-09-13T15:32:00Z">
              <w:r w:rsidRPr="000F3BC1" w:rsidDel="00D57C60">
                <w:delText>64.7 ± 2.1</w:delText>
              </w:r>
            </w:del>
          </w:p>
        </w:tc>
        <w:tc>
          <w:tcPr>
            <w:tcW w:w="0" w:type="auto"/>
            <w:tcBorders>
              <w:top w:val="nil"/>
              <w:bottom w:val="nil"/>
            </w:tcBorders>
            <w:vAlign w:val="bottom"/>
          </w:tcPr>
          <w:p w14:paraId="4B291E08" w14:textId="552C39C1" w:rsidR="009C0122" w:rsidRPr="000F3BC1" w:rsidDel="00D57C60" w:rsidRDefault="009C0122">
            <w:pPr>
              <w:pStyle w:val="MDPI31text"/>
              <w:spacing w:after="240"/>
              <w:rPr>
                <w:del w:id="1462" w:author="Nicolás Riveras Muñoz" w:date="2022-09-13T15:32:00Z"/>
              </w:rPr>
              <w:pPrChange w:id="1463" w:author="Nicolás Riveras Muñoz" w:date="2022-09-15T14:00:00Z">
                <w:pPr>
                  <w:spacing w:line="240" w:lineRule="auto"/>
                  <w:jc w:val="left"/>
                </w:pPr>
              </w:pPrChange>
            </w:pPr>
            <w:del w:id="1464" w:author="Nicolás Riveras Muñoz" w:date="2022-09-13T15:32:00Z">
              <w:r w:rsidRPr="000F3BC1" w:rsidDel="00D57C60">
                <w:delText>28.8 ± 17.2</w:delText>
              </w:r>
            </w:del>
          </w:p>
        </w:tc>
        <w:tc>
          <w:tcPr>
            <w:tcW w:w="0" w:type="auto"/>
            <w:tcBorders>
              <w:top w:val="nil"/>
              <w:bottom w:val="nil"/>
            </w:tcBorders>
            <w:vAlign w:val="bottom"/>
          </w:tcPr>
          <w:p w14:paraId="0372009C" w14:textId="3CED6BD5" w:rsidR="009C0122" w:rsidRPr="000F3BC1" w:rsidDel="00D57C60" w:rsidRDefault="009C0122">
            <w:pPr>
              <w:pStyle w:val="MDPI31text"/>
              <w:spacing w:after="240"/>
              <w:rPr>
                <w:del w:id="1465" w:author="Nicolás Riveras Muñoz" w:date="2022-09-13T15:32:00Z"/>
              </w:rPr>
              <w:pPrChange w:id="1466" w:author="Nicolás Riveras Muñoz" w:date="2022-09-15T14:00:00Z">
                <w:pPr>
                  <w:spacing w:line="240" w:lineRule="auto"/>
                  <w:jc w:val="left"/>
                </w:pPr>
              </w:pPrChange>
            </w:pPr>
            <w:del w:id="1467" w:author="Nicolás Riveras Muñoz" w:date="2022-09-13T15:32:00Z">
              <w:r w:rsidRPr="000F3BC1" w:rsidDel="00D57C60">
                <w:delText>6.5 ± 3.9</w:delText>
              </w:r>
            </w:del>
          </w:p>
        </w:tc>
        <w:tc>
          <w:tcPr>
            <w:tcW w:w="1074" w:type="dxa"/>
            <w:tcBorders>
              <w:top w:val="nil"/>
              <w:bottom w:val="nil"/>
            </w:tcBorders>
            <w:vAlign w:val="center"/>
          </w:tcPr>
          <w:p w14:paraId="478E2322" w14:textId="151851D6" w:rsidR="009C0122" w:rsidRPr="000F3BC1" w:rsidDel="00D57C60" w:rsidRDefault="009C0122">
            <w:pPr>
              <w:pStyle w:val="MDPI31text"/>
              <w:spacing w:after="240"/>
              <w:rPr>
                <w:del w:id="1468" w:author="Nicolás Riveras Muñoz" w:date="2022-09-13T15:32:00Z"/>
              </w:rPr>
              <w:pPrChange w:id="1469" w:author="Nicolás Riveras Muñoz" w:date="2022-09-15T14:00:00Z">
                <w:pPr>
                  <w:spacing w:line="240" w:lineRule="auto"/>
                  <w:jc w:val="center"/>
                </w:pPr>
              </w:pPrChange>
            </w:pPr>
            <w:del w:id="1470" w:author="Nicolás Riveras Muñoz" w:date="2022-09-13T15:32:00Z">
              <w:r w:rsidRPr="000F3BC1" w:rsidDel="00D57C60">
                <w:delText>SL</w:delText>
              </w:r>
            </w:del>
          </w:p>
        </w:tc>
      </w:tr>
      <w:tr w:rsidR="009C0122" w:rsidRPr="000F3BC1" w:rsidDel="00D57C60" w14:paraId="556EF5F0" w14:textId="0C73E63B" w:rsidTr="001A32ED">
        <w:trPr>
          <w:trHeight w:val="283"/>
          <w:del w:id="1471" w:author="Nicolás Riveras Muñoz" w:date="2022-09-13T15:32:00Z"/>
        </w:trPr>
        <w:tc>
          <w:tcPr>
            <w:tcW w:w="0" w:type="auto"/>
            <w:vMerge/>
            <w:tcBorders>
              <w:top w:val="nil"/>
              <w:bottom w:val="nil"/>
            </w:tcBorders>
            <w:vAlign w:val="center"/>
          </w:tcPr>
          <w:p w14:paraId="569F26D7" w14:textId="11EBA67C" w:rsidR="009C0122" w:rsidRPr="000F3BC1" w:rsidDel="00D57C60" w:rsidRDefault="009C0122">
            <w:pPr>
              <w:pStyle w:val="MDPI31text"/>
              <w:spacing w:after="240"/>
              <w:rPr>
                <w:del w:id="1472" w:author="Nicolás Riveras Muñoz" w:date="2022-09-13T15:32:00Z"/>
              </w:rPr>
              <w:pPrChange w:id="1473" w:author="Nicolás Riveras Muñoz" w:date="2022-09-15T14:00:00Z">
                <w:pPr>
                  <w:spacing w:line="240" w:lineRule="auto"/>
                  <w:jc w:val="center"/>
                </w:pPr>
              </w:pPrChange>
            </w:pPr>
          </w:p>
        </w:tc>
        <w:tc>
          <w:tcPr>
            <w:tcW w:w="0" w:type="auto"/>
            <w:tcBorders>
              <w:top w:val="nil"/>
              <w:bottom w:val="nil"/>
            </w:tcBorders>
            <w:vAlign w:val="center"/>
          </w:tcPr>
          <w:p w14:paraId="32A1F8E6" w14:textId="01D24C8F" w:rsidR="009C0122" w:rsidRPr="000F3BC1" w:rsidDel="00D57C60" w:rsidRDefault="009C0122">
            <w:pPr>
              <w:pStyle w:val="MDPI31text"/>
              <w:spacing w:after="240"/>
              <w:rPr>
                <w:del w:id="1474" w:author="Nicolás Riveras Muñoz" w:date="2022-09-13T15:32:00Z"/>
              </w:rPr>
              <w:pPrChange w:id="1475" w:author="Nicolás Riveras Muñoz" w:date="2022-09-15T14:00:00Z">
                <w:pPr>
                  <w:spacing w:line="240" w:lineRule="auto"/>
                  <w:jc w:val="center"/>
                </w:pPr>
              </w:pPrChange>
            </w:pPr>
            <w:del w:id="1476" w:author="Nicolás Riveras Muñoz" w:date="2022-09-13T15:32:00Z">
              <w:r w:rsidRPr="000F3BC1" w:rsidDel="00D57C60">
                <w:delText>T3</w:delText>
              </w:r>
            </w:del>
          </w:p>
        </w:tc>
        <w:tc>
          <w:tcPr>
            <w:tcW w:w="0" w:type="auto"/>
            <w:tcBorders>
              <w:top w:val="nil"/>
              <w:bottom w:val="nil"/>
            </w:tcBorders>
            <w:vAlign w:val="center"/>
          </w:tcPr>
          <w:p w14:paraId="0AD64D86" w14:textId="7B77FF11" w:rsidR="009C0122" w:rsidRPr="000F3BC1" w:rsidDel="00D57C60" w:rsidRDefault="009C0122">
            <w:pPr>
              <w:pStyle w:val="MDPI31text"/>
              <w:spacing w:after="240"/>
              <w:rPr>
                <w:del w:id="1477" w:author="Nicolás Riveras Muñoz" w:date="2022-09-13T15:32:00Z"/>
              </w:rPr>
              <w:pPrChange w:id="1478" w:author="Nicolás Riveras Muñoz" w:date="2022-09-15T14:00:00Z">
                <w:pPr>
                  <w:spacing w:line="240" w:lineRule="auto"/>
                  <w:jc w:val="center"/>
                </w:pPr>
              </w:pPrChange>
            </w:pPr>
            <w:del w:id="1479" w:author="Nicolás Riveras Muñoz" w:date="2022-09-13T15:32:00Z">
              <w:r w:rsidDel="00D57C60">
                <w:delText>I</w:delText>
              </w:r>
              <w:r w:rsidRPr="000F3BC1" w:rsidDel="00D57C60">
                <w:delText>T</w:delText>
              </w:r>
            </w:del>
          </w:p>
        </w:tc>
        <w:tc>
          <w:tcPr>
            <w:tcW w:w="0" w:type="auto"/>
            <w:tcBorders>
              <w:top w:val="nil"/>
              <w:bottom w:val="nil"/>
            </w:tcBorders>
            <w:vAlign w:val="center"/>
          </w:tcPr>
          <w:p w14:paraId="5A68C979" w14:textId="069EFE06" w:rsidR="009C0122" w:rsidRPr="000F3BC1" w:rsidDel="00D57C60" w:rsidRDefault="009C0122">
            <w:pPr>
              <w:pStyle w:val="MDPI31text"/>
              <w:spacing w:after="240"/>
              <w:rPr>
                <w:del w:id="1480" w:author="Nicolás Riveras Muñoz" w:date="2022-09-13T15:32:00Z"/>
              </w:rPr>
              <w:pPrChange w:id="1481" w:author="Nicolás Riveras Muñoz" w:date="2022-09-15T14:00:00Z">
                <w:pPr>
                  <w:spacing w:line="240" w:lineRule="auto"/>
                  <w:jc w:val="center"/>
                </w:pPr>
              </w:pPrChange>
            </w:pPr>
            <w:del w:id="1482" w:author="Nicolás Riveras Muñoz" w:date="2022-09-13T15:32:00Z">
              <w:r w:rsidRPr="000F3BC1" w:rsidDel="00D57C60">
                <w:delText>Topsoil</w:delText>
              </w:r>
            </w:del>
          </w:p>
        </w:tc>
        <w:tc>
          <w:tcPr>
            <w:tcW w:w="0" w:type="auto"/>
            <w:tcBorders>
              <w:top w:val="nil"/>
              <w:bottom w:val="nil"/>
            </w:tcBorders>
            <w:vAlign w:val="bottom"/>
          </w:tcPr>
          <w:p w14:paraId="0105FEDA" w14:textId="0CF9813F" w:rsidR="009C0122" w:rsidRPr="000F3BC1" w:rsidDel="00D57C60" w:rsidRDefault="009C0122">
            <w:pPr>
              <w:pStyle w:val="MDPI31text"/>
              <w:spacing w:after="240"/>
              <w:rPr>
                <w:del w:id="1483" w:author="Nicolás Riveras Muñoz" w:date="2022-09-13T15:32:00Z"/>
              </w:rPr>
              <w:pPrChange w:id="1484" w:author="Nicolás Riveras Muñoz" w:date="2022-09-15T14:00:00Z">
                <w:pPr>
                  <w:spacing w:line="240" w:lineRule="auto"/>
                  <w:jc w:val="left"/>
                </w:pPr>
              </w:pPrChange>
            </w:pPr>
            <w:del w:id="1485" w:author="Nicolás Riveras Muñoz" w:date="2022-09-13T15:32:00Z">
              <w:r w:rsidRPr="000F3BC1" w:rsidDel="00D57C60">
                <w:delText>57.0 ± 5.6</w:delText>
              </w:r>
            </w:del>
          </w:p>
        </w:tc>
        <w:tc>
          <w:tcPr>
            <w:tcW w:w="0" w:type="auto"/>
            <w:tcBorders>
              <w:top w:val="nil"/>
              <w:bottom w:val="nil"/>
            </w:tcBorders>
            <w:vAlign w:val="bottom"/>
          </w:tcPr>
          <w:p w14:paraId="5E0EA724" w14:textId="5EC67CC6" w:rsidR="009C0122" w:rsidRPr="000F3BC1" w:rsidDel="00D57C60" w:rsidRDefault="009C0122">
            <w:pPr>
              <w:pStyle w:val="MDPI31text"/>
              <w:spacing w:after="240"/>
              <w:rPr>
                <w:del w:id="1486" w:author="Nicolás Riveras Muñoz" w:date="2022-09-13T15:32:00Z"/>
              </w:rPr>
              <w:pPrChange w:id="1487" w:author="Nicolás Riveras Muñoz" w:date="2022-09-15T14:00:00Z">
                <w:pPr>
                  <w:spacing w:line="240" w:lineRule="auto"/>
                  <w:jc w:val="left"/>
                </w:pPr>
              </w:pPrChange>
            </w:pPr>
            <w:del w:id="1488" w:author="Nicolás Riveras Muñoz" w:date="2022-09-13T15:32:00Z">
              <w:r w:rsidRPr="000F3BC1" w:rsidDel="00D57C60">
                <w:delText>35.9 ± 10.2</w:delText>
              </w:r>
            </w:del>
          </w:p>
        </w:tc>
        <w:tc>
          <w:tcPr>
            <w:tcW w:w="0" w:type="auto"/>
            <w:tcBorders>
              <w:top w:val="nil"/>
              <w:bottom w:val="nil"/>
            </w:tcBorders>
            <w:vAlign w:val="bottom"/>
          </w:tcPr>
          <w:p w14:paraId="732F07E3" w14:textId="4424FD0D" w:rsidR="009C0122" w:rsidRPr="000F3BC1" w:rsidDel="00D57C60" w:rsidRDefault="009C0122">
            <w:pPr>
              <w:pStyle w:val="MDPI31text"/>
              <w:spacing w:after="240"/>
              <w:rPr>
                <w:del w:id="1489" w:author="Nicolás Riveras Muñoz" w:date="2022-09-13T15:32:00Z"/>
              </w:rPr>
              <w:pPrChange w:id="1490" w:author="Nicolás Riveras Muñoz" w:date="2022-09-15T14:00:00Z">
                <w:pPr>
                  <w:spacing w:line="240" w:lineRule="auto"/>
                  <w:jc w:val="left"/>
                </w:pPr>
              </w:pPrChange>
            </w:pPr>
            <w:del w:id="1491" w:author="Nicolás Riveras Muñoz" w:date="2022-09-13T15:32:00Z">
              <w:r w:rsidRPr="000F3BC1" w:rsidDel="00D57C60">
                <w:delText>7.2 ± 2.2</w:delText>
              </w:r>
            </w:del>
          </w:p>
        </w:tc>
        <w:tc>
          <w:tcPr>
            <w:tcW w:w="1074" w:type="dxa"/>
            <w:tcBorders>
              <w:top w:val="nil"/>
              <w:bottom w:val="nil"/>
            </w:tcBorders>
            <w:vAlign w:val="center"/>
          </w:tcPr>
          <w:p w14:paraId="6E4E85C6" w14:textId="3727C9C2" w:rsidR="009C0122" w:rsidRPr="000F3BC1" w:rsidDel="00D57C60" w:rsidRDefault="009C0122">
            <w:pPr>
              <w:pStyle w:val="MDPI31text"/>
              <w:spacing w:after="240"/>
              <w:rPr>
                <w:del w:id="1492" w:author="Nicolás Riveras Muñoz" w:date="2022-09-13T15:32:00Z"/>
              </w:rPr>
              <w:pPrChange w:id="1493" w:author="Nicolás Riveras Muñoz" w:date="2022-09-15T14:00:00Z">
                <w:pPr>
                  <w:spacing w:line="240" w:lineRule="auto"/>
                  <w:jc w:val="center"/>
                </w:pPr>
              </w:pPrChange>
            </w:pPr>
            <w:del w:id="1494" w:author="Nicolás Riveras Muñoz" w:date="2022-09-13T15:32:00Z">
              <w:r w:rsidRPr="000F3BC1" w:rsidDel="00D57C60">
                <w:delText>SL</w:delText>
              </w:r>
            </w:del>
          </w:p>
        </w:tc>
      </w:tr>
      <w:tr w:rsidR="009C0122" w:rsidRPr="000F3BC1" w:rsidDel="00D57C60" w14:paraId="40D46675" w14:textId="4A88D1C5" w:rsidTr="001A32ED">
        <w:trPr>
          <w:trHeight w:val="283"/>
          <w:del w:id="1495" w:author="Nicolás Riveras Muñoz" w:date="2022-09-13T15:32:00Z"/>
        </w:trPr>
        <w:tc>
          <w:tcPr>
            <w:tcW w:w="0" w:type="auto"/>
            <w:vMerge/>
            <w:tcBorders>
              <w:top w:val="nil"/>
              <w:bottom w:val="nil"/>
            </w:tcBorders>
            <w:vAlign w:val="center"/>
          </w:tcPr>
          <w:p w14:paraId="1CDDDF84" w14:textId="5554153D" w:rsidR="009C0122" w:rsidRPr="000F3BC1" w:rsidDel="00D57C60" w:rsidRDefault="009C0122">
            <w:pPr>
              <w:pStyle w:val="MDPI31text"/>
              <w:spacing w:after="240"/>
              <w:rPr>
                <w:del w:id="1496" w:author="Nicolás Riveras Muñoz" w:date="2022-09-13T15:32:00Z"/>
              </w:rPr>
              <w:pPrChange w:id="1497" w:author="Nicolás Riveras Muñoz" w:date="2022-09-15T14:00:00Z">
                <w:pPr>
                  <w:spacing w:line="240" w:lineRule="auto"/>
                  <w:jc w:val="center"/>
                </w:pPr>
              </w:pPrChange>
            </w:pPr>
          </w:p>
        </w:tc>
        <w:tc>
          <w:tcPr>
            <w:tcW w:w="0" w:type="auto"/>
            <w:tcBorders>
              <w:top w:val="nil"/>
              <w:bottom w:val="single" w:sz="4" w:space="0" w:color="auto"/>
            </w:tcBorders>
            <w:vAlign w:val="center"/>
          </w:tcPr>
          <w:p w14:paraId="06D490F1" w14:textId="729CDC2C" w:rsidR="009C0122" w:rsidRPr="000F3BC1" w:rsidDel="00D57C60" w:rsidRDefault="009C0122">
            <w:pPr>
              <w:pStyle w:val="MDPI31text"/>
              <w:spacing w:after="240"/>
              <w:rPr>
                <w:del w:id="1498" w:author="Nicolás Riveras Muñoz" w:date="2022-09-13T15:32:00Z"/>
              </w:rPr>
              <w:pPrChange w:id="1499" w:author="Nicolás Riveras Muñoz" w:date="2022-09-15T14:00:00Z">
                <w:pPr>
                  <w:spacing w:line="240" w:lineRule="auto"/>
                  <w:jc w:val="center"/>
                </w:pPr>
              </w:pPrChange>
            </w:pPr>
            <w:del w:id="1500" w:author="Nicolás Riveras Muñoz" w:date="2022-09-13T15:32:00Z">
              <w:r w:rsidRPr="000F3BC1" w:rsidDel="00D57C60">
                <w:delText>T4</w:delText>
              </w:r>
            </w:del>
          </w:p>
        </w:tc>
        <w:tc>
          <w:tcPr>
            <w:tcW w:w="0" w:type="auto"/>
            <w:tcBorders>
              <w:top w:val="nil"/>
              <w:bottom w:val="single" w:sz="4" w:space="0" w:color="auto"/>
            </w:tcBorders>
            <w:vAlign w:val="center"/>
          </w:tcPr>
          <w:p w14:paraId="23C913B1" w14:textId="5A50322A" w:rsidR="009C0122" w:rsidRPr="000F3BC1" w:rsidDel="00D57C60" w:rsidRDefault="009C0122">
            <w:pPr>
              <w:pStyle w:val="MDPI31text"/>
              <w:spacing w:after="240"/>
              <w:rPr>
                <w:del w:id="1501" w:author="Nicolás Riveras Muñoz" w:date="2022-09-13T15:32:00Z"/>
              </w:rPr>
              <w:pPrChange w:id="1502" w:author="Nicolás Riveras Muñoz" w:date="2022-09-15T14:00:00Z">
                <w:pPr>
                  <w:spacing w:line="240" w:lineRule="auto"/>
                  <w:jc w:val="center"/>
                </w:pPr>
              </w:pPrChange>
            </w:pPr>
            <w:del w:id="1503" w:author="Nicolás Riveras Muñoz" w:date="2022-09-13T15:32:00Z">
              <w:r w:rsidDel="00D57C60">
                <w:delText>I</w:delText>
              </w:r>
              <w:r w:rsidRPr="000F3BC1" w:rsidDel="00D57C60">
                <w:delText>T</w:delText>
              </w:r>
            </w:del>
          </w:p>
        </w:tc>
        <w:tc>
          <w:tcPr>
            <w:tcW w:w="0" w:type="auto"/>
            <w:tcBorders>
              <w:top w:val="nil"/>
              <w:bottom w:val="single" w:sz="4" w:space="0" w:color="auto"/>
            </w:tcBorders>
            <w:vAlign w:val="center"/>
          </w:tcPr>
          <w:p w14:paraId="7405323B" w14:textId="3852567E" w:rsidR="009C0122" w:rsidRPr="000F3BC1" w:rsidDel="00D57C60" w:rsidRDefault="009C0122">
            <w:pPr>
              <w:pStyle w:val="MDPI31text"/>
              <w:spacing w:after="240"/>
              <w:rPr>
                <w:del w:id="1504" w:author="Nicolás Riveras Muñoz" w:date="2022-09-13T15:32:00Z"/>
              </w:rPr>
              <w:pPrChange w:id="1505" w:author="Nicolás Riveras Muñoz" w:date="2022-09-15T14:00:00Z">
                <w:pPr>
                  <w:spacing w:line="240" w:lineRule="auto"/>
                  <w:jc w:val="center"/>
                </w:pPr>
              </w:pPrChange>
            </w:pPr>
            <w:del w:id="1506" w:author="Nicolás Riveras Muñoz" w:date="2022-09-13T15:32:00Z">
              <w:r w:rsidRPr="000F3BC1" w:rsidDel="00D57C60">
                <w:delText>Subsoil</w:delText>
              </w:r>
            </w:del>
          </w:p>
        </w:tc>
        <w:tc>
          <w:tcPr>
            <w:tcW w:w="0" w:type="auto"/>
            <w:tcBorders>
              <w:top w:val="nil"/>
              <w:bottom w:val="single" w:sz="4" w:space="0" w:color="auto"/>
            </w:tcBorders>
            <w:vAlign w:val="bottom"/>
          </w:tcPr>
          <w:p w14:paraId="066505D6" w14:textId="7D960466" w:rsidR="009C0122" w:rsidRPr="000F3BC1" w:rsidDel="00D57C60" w:rsidRDefault="009C0122">
            <w:pPr>
              <w:pStyle w:val="MDPI31text"/>
              <w:spacing w:after="240"/>
              <w:rPr>
                <w:del w:id="1507" w:author="Nicolás Riveras Muñoz" w:date="2022-09-13T15:32:00Z"/>
              </w:rPr>
              <w:pPrChange w:id="1508" w:author="Nicolás Riveras Muñoz" w:date="2022-09-15T14:00:00Z">
                <w:pPr>
                  <w:spacing w:line="240" w:lineRule="auto"/>
                  <w:jc w:val="left"/>
                </w:pPr>
              </w:pPrChange>
            </w:pPr>
            <w:del w:id="1509" w:author="Nicolás Riveras Muñoz" w:date="2022-09-13T15:32:00Z">
              <w:r w:rsidRPr="000F3BC1" w:rsidDel="00D57C60">
                <w:delText>64.6 ±</w:delText>
              </w:r>
              <w:r w:rsidR="00697E4A" w:rsidDel="00D57C60">
                <w:delText xml:space="preserve"> </w:delText>
              </w:r>
              <w:r w:rsidRPr="000F3BC1" w:rsidDel="00D57C60">
                <w:delText>15.9</w:delText>
              </w:r>
            </w:del>
          </w:p>
        </w:tc>
        <w:tc>
          <w:tcPr>
            <w:tcW w:w="0" w:type="auto"/>
            <w:tcBorders>
              <w:top w:val="nil"/>
              <w:bottom w:val="single" w:sz="4" w:space="0" w:color="auto"/>
            </w:tcBorders>
            <w:vAlign w:val="bottom"/>
          </w:tcPr>
          <w:p w14:paraId="6C9D94B8" w14:textId="0082CC9F" w:rsidR="009C0122" w:rsidRPr="000F3BC1" w:rsidDel="00D57C60" w:rsidRDefault="009C0122">
            <w:pPr>
              <w:pStyle w:val="MDPI31text"/>
              <w:spacing w:after="240"/>
              <w:rPr>
                <w:del w:id="1510" w:author="Nicolás Riveras Muñoz" w:date="2022-09-13T15:32:00Z"/>
              </w:rPr>
              <w:pPrChange w:id="1511" w:author="Nicolás Riveras Muñoz" w:date="2022-09-15T14:00:00Z">
                <w:pPr>
                  <w:spacing w:line="240" w:lineRule="auto"/>
                  <w:jc w:val="left"/>
                </w:pPr>
              </w:pPrChange>
            </w:pPr>
            <w:del w:id="1512" w:author="Nicolás Riveras Muñoz" w:date="2022-09-13T15:32:00Z">
              <w:r w:rsidRPr="000F3BC1" w:rsidDel="00D57C60">
                <w:delText>30.5 ± 9.2</w:delText>
              </w:r>
            </w:del>
          </w:p>
        </w:tc>
        <w:tc>
          <w:tcPr>
            <w:tcW w:w="0" w:type="auto"/>
            <w:tcBorders>
              <w:top w:val="nil"/>
              <w:bottom w:val="single" w:sz="4" w:space="0" w:color="auto"/>
            </w:tcBorders>
            <w:vAlign w:val="bottom"/>
          </w:tcPr>
          <w:p w14:paraId="745F3699" w14:textId="0F76A40B" w:rsidR="009C0122" w:rsidRPr="000F3BC1" w:rsidDel="00D57C60" w:rsidRDefault="009C0122">
            <w:pPr>
              <w:pStyle w:val="MDPI31text"/>
              <w:spacing w:after="240"/>
              <w:rPr>
                <w:del w:id="1513" w:author="Nicolás Riveras Muñoz" w:date="2022-09-13T15:32:00Z"/>
              </w:rPr>
              <w:pPrChange w:id="1514" w:author="Nicolás Riveras Muñoz" w:date="2022-09-15T14:00:00Z">
                <w:pPr>
                  <w:spacing w:line="240" w:lineRule="auto"/>
                  <w:jc w:val="left"/>
                </w:pPr>
              </w:pPrChange>
            </w:pPr>
            <w:del w:id="1515" w:author="Nicolás Riveras Muñoz" w:date="2022-09-13T15:32:00Z">
              <w:r w:rsidRPr="000F3BC1" w:rsidDel="00D57C60">
                <w:delText>4.9 ± 0.6</w:delText>
              </w:r>
            </w:del>
          </w:p>
        </w:tc>
        <w:tc>
          <w:tcPr>
            <w:tcW w:w="1074" w:type="dxa"/>
            <w:tcBorders>
              <w:top w:val="nil"/>
              <w:bottom w:val="single" w:sz="4" w:space="0" w:color="auto"/>
            </w:tcBorders>
            <w:vAlign w:val="center"/>
          </w:tcPr>
          <w:p w14:paraId="03BE912F" w14:textId="27AD9DBB" w:rsidR="009C0122" w:rsidRPr="000F3BC1" w:rsidDel="00D57C60" w:rsidRDefault="009C0122">
            <w:pPr>
              <w:pStyle w:val="MDPI31text"/>
              <w:spacing w:after="240"/>
              <w:rPr>
                <w:del w:id="1516" w:author="Nicolás Riveras Muñoz" w:date="2022-09-13T15:32:00Z"/>
              </w:rPr>
              <w:pPrChange w:id="1517" w:author="Nicolás Riveras Muñoz" w:date="2022-09-15T14:00:00Z">
                <w:pPr>
                  <w:spacing w:line="240" w:lineRule="auto"/>
                  <w:jc w:val="center"/>
                </w:pPr>
              </w:pPrChange>
            </w:pPr>
            <w:del w:id="1518" w:author="Nicolás Riveras Muñoz" w:date="2022-09-13T15:32:00Z">
              <w:r w:rsidRPr="000F3BC1" w:rsidDel="00D57C60">
                <w:delText>SL</w:delText>
              </w:r>
            </w:del>
          </w:p>
        </w:tc>
      </w:tr>
      <w:tr w:rsidR="009C0122" w:rsidRPr="000F3BC1" w:rsidDel="00D57C60" w14:paraId="23C01791" w14:textId="116327BF" w:rsidTr="001A32ED">
        <w:trPr>
          <w:trHeight w:val="283"/>
          <w:del w:id="1519" w:author="Nicolás Riveras Muñoz" w:date="2022-09-13T15:32:00Z"/>
        </w:trPr>
        <w:tc>
          <w:tcPr>
            <w:tcW w:w="0" w:type="auto"/>
            <w:tcBorders>
              <w:top w:val="single" w:sz="4" w:space="0" w:color="auto"/>
              <w:bottom w:val="single" w:sz="4" w:space="0" w:color="auto"/>
            </w:tcBorders>
            <w:vAlign w:val="center"/>
          </w:tcPr>
          <w:p w14:paraId="2F6B5AB1" w14:textId="7DE44D4D" w:rsidR="009C0122" w:rsidRPr="000F3BC1" w:rsidDel="00D57C60" w:rsidRDefault="009C0122">
            <w:pPr>
              <w:pStyle w:val="MDPI31text"/>
              <w:spacing w:after="240"/>
              <w:rPr>
                <w:del w:id="1520" w:author="Nicolás Riveras Muñoz" w:date="2022-09-13T15:32:00Z"/>
              </w:rPr>
              <w:pPrChange w:id="1521" w:author="Nicolás Riveras Muñoz" w:date="2022-09-15T14:00:00Z">
                <w:pPr>
                  <w:spacing w:line="240" w:lineRule="auto"/>
                  <w:jc w:val="center"/>
                </w:pPr>
              </w:pPrChange>
            </w:pPr>
          </w:p>
        </w:tc>
        <w:tc>
          <w:tcPr>
            <w:tcW w:w="0" w:type="auto"/>
            <w:tcBorders>
              <w:top w:val="nil"/>
              <w:bottom w:val="single" w:sz="4" w:space="0" w:color="auto"/>
            </w:tcBorders>
            <w:vAlign w:val="center"/>
          </w:tcPr>
          <w:p w14:paraId="4482F704" w14:textId="3A7681E7" w:rsidR="009C0122" w:rsidRPr="000F3BC1" w:rsidDel="00D57C60" w:rsidRDefault="009C0122">
            <w:pPr>
              <w:pStyle w:val="MDPI31text"/>
              <w:spacing w:after="240"/>
              <w:rPr>
                <w:del w:id="1522" w:author="Nicolás Riveras Muñoz" w:date="2022-09-13T15:32:00Z"/>
              </w:rPr>
              <w:pPrChange w:id="1523" w:author="Nicolás Riveras Muñoz" w:date="2022-09-15T14:00:00Z">
                <w:pPr>
                  <w:spacing w:line="240" w:lineRule="auto"/>
                  <w:jc w:val="center"/>
                </w:pPr>
              </w:pPrChange>
            </w:pPr>
          </w:p>
        </w:tc>
        <w:tc>
          <w:tcPr>
            <w:tcW w:w="0" w:type="auto"/>
            <w:tcBorders>
              <w:top w:val="nil"/>
              <w:bottom w:val="single" w:sz="4" w:space="0" w:color="auto"/>
            </w:tcBorders>
            <w:vAlign w:val="center"/>
          </w:tcPr>
          <w:p w14:paraId="6F4B2F90" w14:textId="6F62495E" w:rsidR="009C0122" w:rsidRPr="000F3BC1" w:rsidDel="00D57C60" w:rsidRDefault="009C0122">
            <w:pPr>
              <w:pStyle w:val="MDPI31text"/>
              <w:spacing w:after="240"/>
              <w:rPr>
                <w:del w:id="1524" w:author="Nicolás Riveras Muñoz" w:date="2022-09-13T15:32:00Z"/>
              </w:rPr>
              <w:pPrChange w:id="1525" w:author="Nicolás Riveras Muñoz" w:date="2022-09-15T14:00:00Z">
                <w:pPr>
                  <w:spacing w:line="240" w:lineRule="auto"/>
                  <w:jc w:val="center"/>
                </w:pPr>
              </w:pPrChange>
            </w:pPr>
          </w:p>
        </w:tc>
        <w:tc>
          <w:tcPr>
            <w:tcW w:w="0" w:type="auto"/>
            <w:tcBorders>
              <w:top w:val="nil"/>
              <w:bottom w:val="single" w:sz="4" w:space="0" w:color="auto"/>
            </w:tcBorders>
            <w:vAlign w:val="center"/>
          </w:tcPr>
          <w:p w14:paraId="326CA2B8" w14:textId="28A57BCF" w:rsidR="009C0122" w:rsidRPr="000F3BC1" w:rsidDel="00D57C60" w:rsidRDefault="009C0122">
            <w:pPr>
              <w:pStyle w:val="MDPI31text"/>
              <w:spacing w:after="240"/>
              <w:rPr>
                <w:del w:id="1526" w:author="Nicolás Riveras Muñoz" w:date="2022-09-13T15:32:00Z"/>
              </w:rPr>
              <w:pPrChange w:id="1527" w:author="Nicolás Riveras Muñoz" w:date="2022-09-15T14:00:00Z">
                <w:pPr>
                  <w:spacing w:line="240" w:lineRule="auto"/>
                  <w:jc w:val="center"/>
                </w:pPr>
              </w:pPrChange>
            </w:pPr>
          </w:p>
        </w:tc>
        <w:tc>
          <w:tcPr>
            <w:tcW w:w="0" w:type="auto"/>
            <w:tcBorders>
              <w:top w:val="nil"/>
              <w:bottom w:val="single" w:sz="4" w:space="0" w:color="auto"/>
            </w:tcBorders>
            <w:vAlign w:val="bottom"/>
          </w:tcPr>
          <w:p w14:paraId="0CAB4CFB" w14:textId="360282ED" w:rsidR="009C0122" w:rsidRPr="000F3BC1" w:rsidDel="00D57C60" w:rsidRDefault="009C0122">
            <w:pPr>
              <w:pStyle w:val="MDPI31text"/>
              <w:spacing w:after="240"/>
              <w:rPr>
                <w:del w:id="1528" w:author="Nicolás Riveras Muñoz" w:date="2022-09-13T15:32:00Z"/>
              </w:rPr>
              <w:pPrChange w:id="1529" w:author="Nicolás Riveras Muñoz" w:date="2022-09-15T14:00:00Z">
                <w:pPr>
                  <w:spacing w:line="240" w:lineRule="auto"/>
                  <w:jc w:val="left"/>
                </w:pPr>
              </w:pPrChange>
            </w:pPr>
            <w:del w:id="1530" w:author="Nicolás Riveras Muñoz" w:date="2022-09-13T15:32:00Z">
              <w:r w:rsidRPr="000F3BC1" w:rsidDel="00D57C60">
                <w:delText xml:space="preserve">61.0 ± 4.3 </w:delText>
              </w:r>
              <w:r w:rsidRPr="000F3BC1" w:rsidDel="00D57C60">
                <w:rPr>
                  <w:b/>
                  <w:i/>
                </w:rPr>
                <w:delText>a</w:delText>
              </w:r>
            </w:del>
          </w:p>
        </w:tc>
        <w:tc>
          <w:tcPr>
            <w:tcW w:w="0" w:type="auto"/>
            <w:tcBorders>
              <w:top w:val="nil"/>
              <w:bottom w:val="single" w:sz="4" w:space="0" w:color="auto"/>
            </w:tcBorders>
            <w:vAlign w:val="bottom"/>
          </w:tcPr>
          <w:p w14:paraId="22B4EE63" w14:textId="4E3F793A" w:rsidR="009C0122" w:rsidRPr="000F3BC1" w:rsidDel="00D57C60" w:rsidRDefault="009C0122">
            <w:pPr>
              <w:pStyle w:val="MDPI31text"/>
              <w:spacing w:after="240"/>
              <w:rPr>
                <w:del w:id="1531" w:author="Nicolás Riveras Muñoz" w:date="2022-09-13T15:32:00Z"/>
              </w:rPr>
              <w:pPrChange w:id="1532" w:author="Nicolás Riveras Muñoz" w:date="2022-09-15T14:00:00Z">
                <w:pPr>
                  <w:spacing w:line="240" w:lineRule="auto"/>
                  <w:jc w:val="left"/>
                </w:pPr>
              </w:pPrChange>
            </w:pPr>
            <w:del w:id="1533" w:author="Nicolás Riveras Muñoz" w:date="2022-09-13T15:32:00Z">
              <w:r w:rsidRPr="000F3BC1" w:rsidDel="00D57C60">
                <w:delText xml:space="preserve">32.5 ±3.4 </w:delText>
              </w:r>
              <w:r w:rsidRPr="000F3BC1" w:rsidDel="00D57C60">
                <w:rPr>
                  <w:b/>
                  <w:i/>
                </w:rPr>
                <w:delText>a</w:delText>
              </w:r>
            </w:del>
          </w:p>
        </w:tc>
        <w:tc>
          <w:tcPr>
            <w:tcW w:w="0" w:type="auto"/>
            <w:tcBorders>
              <w:top w:val="nil"/>
              <w:bottom w:val="single" w:sz="4" w:space="0" w:color="auto"/>
            </w:tcBorders>
            <w:vAlign w:val="bottom"/>
          </w:tcPr>
          <w:p w14:paraId="1229FE18" w14:textId="4402A787" w:rsidR="009C0122" w:rsidRPr="000F3BC1" w:rsidDel="00D57C60" w:rsidRDefault="009C0122">
            <w:pPr>
              <w:pStyle w:val="MDPI31text"/>
              <w:spacing w:after="240"/>
              <w:rPr>
                <w:del w:id="1534" w:author="Nicolás Riveras Muñoz" w:date="2022-09-13T15:32:00Z"/>
              </w:rPr>
              <w:pPrChange w:id="1535" w:author="Nicolás Riveras Muñoz" w:date="2022-09-15T14:00:00Z">
                <w:pPr>
                  <w:spacing w:line="240" w:lineRule="auto"/>
                  <w:jc w:val="left"/>
                </w:pPr>
              </w:pPrChange>
            </w:pPr>
            <w:del w:id="1536" w:author="Nicolás Riveras Muñoz" w:date="2022-09-13T15:32:00Z">
              <w:r w:rsidRPr="000F3BC1" w:rsidDel="00D57C60">
                <w:delText xml:space="preserve">6.5 ± 1.1 </w:delText>
              </w:r>
              <w:r w:rsidRPr="000F3BC1" w:rsidDel="00D57C60">
                <w:rPr>
                  <w:b/>
                  <w:i/>
                </w:rPr>
                <w:delText>b</w:delText>
              </w:r>
            </w:del>
          </w:p>
        </w:tc>
        <w:tc>
          <w:tcPr>
            <w:tcW w:w="1074" w:type="dxa"/>
            <w:tcBorders>
              <w:top w:val="nil"/>
              <w:bottom w:val="single" w:sz="4" w:space="0" w:color="auto"/>
            </w:tcBorders>
            <w:vAlign w:val="center"/>
          </w:tcPr>
          <w:p w14:paraId="7005A60C" w14:textId="541DAC2D" w:rsidR="009C0122" w:rsidRPr="000F3BC1" w:rsidDel="00D57C60" w:rsidRDefault="009C0122">
            <w:pPr>
              <w:pStyle w:val="MDPI31text"/>
              <w:spacing w:after="240"/>
              <w:rPr>
                <w:del w:id="1537" w:author="Nicolás Riveras Muñoz" w:date="2022-09-13T15:32:00Z"/>
              </w:rPr>
              <w:pPrChange w:id="1538" w:author="Nicolás Riveras Muñoz" w:date="2022-09-15T14:00:00Z">
                <w:pPr>
                  <w:spacing w:line="240" w:lineRule="auto"/>
                  <w:jc w:val="center"/>
                </w:pPr>
              </w:pPrChange>
            </w:pPr>
            <w:del w:id="1539" w:author="Nicolás Riveras Muñoz" w:date="2022-09-13T15:32:00Z">
              <w:r w:rsidRPr="000F3BC1" w:rsidDel="00D57C60">
                <w:delText>SL</w:delText>
              </w:r>
            </w:del>
          </w:p>
        </w:tc>
      </w:tr>
      <w:tr w:rsidR="009C0122" w:rsidRPr="000F3BC1" w:rsidDel="00D57C60" w14:paraId="18FAC422" w14:textId="78FD059E" w:rsidTr="001A32ED">
        <w:trPr>
          <w:trHeight w:val="283"/>
          <w:del w:id="1540" w:author="Nicolás Riveras Muñoz" w:date="2022-09-13T15:32:00Z"/>
        </w:trPr>
        <w:tc>
          <w:tcPr>
            <w:tcW w:w="0" w:type="auto"/>
            <w:vMerge w:val="restart"/>
            <w:tcBorders>
              <w:top w:val="single" w:sz="4" w:space="0" w:color="auto"/>
            </w:tcBorders>
            <w:vAlign w:val="center"/>
          </w:tcPr>
          <w:p w14:paraId="1B54DD3C" w14:textId="1020CC07" w:rsidR="009C0122" w:rsidRPr="000F3BC1" w:rsidDel="00D57C60" w:rsidRDefault="009C0122">
            <w:pPr>
              <w:pStyle w:val="MDPI31text"/>
              <w:spacing w:after="240"/>
              <w:rPr>
                <w:del w:id="1541" w:author="Nicolás Riveras Muñoz" w:date="2022-09-13T15:32:00Z"/>
              </w:rPr>
              <w:pPrChange w:id="1542" w:author="Nicolás Riveras Muñoz" w:date="2022-09-15T14:00:00Z">
                <w:pPr>
                  <w:spacing w:line="240" w:lineRule="auto"/>
                  <w:jc w:val="center"/>
                </w:pPr>
              </w:pPrChange>
            </w:pPr>
            <w:del w:id="1543" w:author="Nicolás Riveras Muñoz" w:date="2022-09-13T15:32:00Z">
              <w:r w:rsidRPr="000F3BC1" w:rsidDel="00D57C60">
                <w:delText>Low</w:delText>
              </w:r>
            </w:del>
          </w:p>
          <w:p w14:paraId="21B80C2F" w14:textId="0F52AD32" w:rsidR="009C0122" w:rsidRPr="000F3BC1" w:rsidDel="00D57C60" w:rsidRDefault="009C0122">
            <w:pPr>
              <w:pStyle w:val="MDPI31text"/>
              <w:spacing w:after="240"/>
              <w:rPr>
                <w:del w:id="1544" w:author="Nicolás Riveras Muñoz" w:date="2022-09-13T15:32:00Z"/>
              </w:rPr>
              <w:pPrChange w:id="1545" w:author="Nicolás Riveras Muñoz" w:date="2022-09-15T14:00:00Z">
                <w:pPr>
                  <w:spacing w:line="240" w:lineRule="auto"/>
                  <w:jc w:val="center"/>
                </w:pPr>
              </w:pPrChange>
            </w:pPr>
            <w:del w:id="1546" w:author="Nicolás Riveras Muñoz" w:date="2022-09-13T15:32:00Z">
              <w:r w:rsidRPr="000F3BC1" w:rsidDel="00D57C60">
                <w:delText>PR</w:delText>
              </w:r>
            </w:del>
          </w:p>
        </w:tc>
        <w:tc>
          <w:tcPr>
            <w:tcW w:w="0" w:type="auto"/>
            <w:tcBorders>
              <w:top w:val="single" w:sz="4" w:space="0" w:color="auto"/>
            </w:tcBorders>
            <w:vAlign w:val="center"/>
          </w:tcPr>
          <w:p w14:paraId="2CB82232" w14:textId="17FEE940" w:rsidR="009C0122" w:rsidRPr="000F3BC1" w:rsidDel="00D57C60" w:rsidRDefault="009C0122">
            <w:pPr>
              <w:pStyle w:val="MDPI31text"/>
              <w:spacing w:after="240"/>
              <w:rPr>
                <w:del w:id="1547" w:author="Nicolás Riveras Muñoz" w:date="2022-09-13T15:32:00Z"/>
              </w:rPr>
              <w:pPrChange w:id="1548" w:author="Nicolás Riveras Muñoz" w:date="2022-09-15T14:00:00Z">
                <w:pPr>
                  <w:spacing w:line="240" w:lineRule="auto"/>
                  <w:jc w:val="center"/>
                </w:pPr>
              </w:pPrChange>
            </w:pPr>
            <w:del w:id="1549" w:author="Nicolás Riveras Muñoz" w:date="2022-09-13T15:32:00Z">
              <w:r w:rsidRPr="000F3BC1" w:rsidDel="00D57C60">
                <w:delText>T1</w:delText>
              </w:r>
            </w:del>
          </w:p>
        </w:tc>
        <w:tc>
          <w:tcPr>
            <w:tcW w:w="0" w:type="auto"/>
            <w:tcBorders>
              <w:top w:val="single" w:sz="4" w:space="0" w:color="auto"/>
            </w:tcBorders>
            <w:vAlign w:val="center"/>
          </w:tcPr>
          <w:p w14:paraId="2F0497B4" w14:textId="21CEFF97" w:rsidR="009C0122" w:rsidRPr="000F3BC1" w:rsidDel="00D57C60" w:rsidRDefault="009C0122">
            <w:pPr>
              <w:pStyle w:val="MDPI31text"/>
              <w:spacing w:after="240"/>
              <w:rPr>
                <w:del w:id="1550" w:author="Nicolás Riveras Muñoz" w:date="2022-09-13T15:32:00Z"/>
              </w:rPr>
              <w:pPrChange w:id="1551" w:author="Nicolás Riveras Muñoz" w:date="2022-09-15T14:00:00Z">
                <w:pPr>
                  <w:spacing w:line="240" w:lineRule="auto"/>
                  <w:jc w:val="center"/>
                </w:pPr>
              </w:pPrChange>
            </w:pPr>
            <w:del w:id="1552" w:author="Nicolás Riveras Muñoz" w:date="2022-09-13T15:32:00Z">
              <w:r w:rsidRPr="000F3BC1" w:rsidDel="00D57C60">
                <w:delText>OT</w:delText>
              </w:r>
            </w:del>
          </w:p>
        </w:tc>
        <w:tc>
          <w:tcPr>
            <w:tcW w:w="0" w:type="auto"/>
            <w:tcBorders>
              <w:top w:val="single" w:sz="4" w:space="0" w:color="auto"/>
            </w:tcBorders>
            <w:vAlign w:val="center"/>
          </w:tcPr>
          <w:p w14:paraId="5E3CAF6D" w14:textId="54E28188" w:rsidR="009C0122" w:rsidRPr="000F3BC1" w:rsidDel="00D57C60" w:rsidRDefault="009C0122">
            <w:pPr>
              <w:pStyle w:val="MDPI31text"/>
              <w:spacing w:after="240"/>
              <w:rPr>
                <w:del w:id="1553" w:author="Nicolás Riveras Muñoz" w:date="2022-09-13T15:32:00Z"/>
              </w:rPr>
              <w:pPrChange w:id="1554" w:author="Nicolás Riveras Muñoz" w:date="2022-09-15T14:00:00Z">
                <w:pPr>
                  <w:spacing w:line="240" w:lineRule="auto"/>
                  <w:jc w:val="center"/>
                </w:pPr>
              </w:pPrChange>
            </w:pPr>
            <w:del w:id="1555" w:author="Nicolás Riveras Muñoz" w:date="2022-09-13T15:32:00Z">
              <w:r w:rsidRPr="000F3BC1" w:rsidDel="00D57C60">
                <w:delText>Topsiol</w:delText>
              </w:r>
            </w:del>
          </w:p>
        </w:tc>
        <w:tc>
          <w:tcPr>
            <w:tcW w:w="0" w:type="auto"/>
            <w:tcBorders>
              <w:top w:val="single" w:sz="4" w:space="0" w:color="auto"/>
            </w:tcBorders>
            <w:vAlign w:val="bottom"/>
          </w:tcPr>
          <w:p w14:paraId="5922DD09" w14:textId="04E1E4D6" w:rsidR="009C0122" w:rsidRPr="000F3BC1" w:rsidDel="00D57C60" w:rsidRDefault="009C0122">
            <w:pPr>
              <w:pStyle w:val="MDPI31text"/>
              <w:spacing w:after="240"/>
              <w:rPr>
                <w:del w:id="1556" w:author="Nicolás Riveras Muñoz" w:date="2022-09-13T15:32:00Z"/>
              </w:rPr>
              <w:pPrChange w:id="1557" w:author="Nicolás Riveras Muñoz" w:date="2022-09-15T14:00:00Z">
                <w:pPr>
                  <w:spacing w:line="240" w:lineRule="auto"/>
                  <w:jc w:val="left"/>
                </w:pPr>
              </w:pPrChange>
            </w:pPr>
            <w:del w:id="1558" w:author="Nicolás Riveras Muñoz" w:date="2022-09-13T15:32:00Z">
              <w:r w:rsidRPr="000F3BC1" w:rsidDel="00D57C60">
                <w:delText>51.8 ± 5.1</w:delText>
              </w:r>
            </w:del>
          </w:p>
        </w:tc>
        <w:tc>
          <w:tcPr>
            <w:tcW w:w="0" w:type="auto"/>
            <w:tcBorders>
              <w:top w:val="single" w:sz="4" w:space="0" w:color="auto"/>
            </w:tcBorders>
            <w:vAlign w:val="bottom"/>
          </w:tcPr>
          <w:p w14:paraId="29868673" w14:textId="55F08EE5" w:rsidR="009C0122" w:rsidRPr="000F3BC1" w:rsidDel="00D57C60" w:rsidRDefault="009C0122">
            <w:pPr>
              <w:pStyle w:val="MDPI31text"/>
              <w:spacing w:after="240"/>
              <w:rPr>
                <w:del w:id="1559" w:author="Nicolás Riveras Muñoz" w:date="2022-09-13T15:32:00Z"/>
              </w:rPr>
              <w:pPrChange w:id="1560" w:author="Nicolás Riveras Muñoz" w:date="2022-09-15T14:00:00Z">
                <w:pPr>
                  <w:spacing w:line="240" w:lineRule="auto"/>
                  <w:jc w:val="left"/>
                </w:pPr>
              </w:pPrChange>
            </w:pPr>
            <w:del w:id="1561" w:author="Nicolás Riveras Muñoz" w:date="2022-09-13T15:32:00Z">
              <w:r w:rsidRPr="000F3BC1" w:rsidDel="00D57C60">
                <w:delText>40.4 ± 2.9</w:delText>
              </w:r>
            </w:del>
          </w:p>
        </w:tc>
        <w:tc>
          <w:tcPr>
            <w:tcW w:w="0" w:type="auto"/>
            <w:tcBorders>
              <w:top w:val="single" w:sz="4" w:space="0" w:color="auto"/>
            </w:tcBorders>
            <w:vAlign w:val="bottom"/>
          </w:tcPr>
          <w:p w14:paraId="28E0BE00" w14:textId="017E939D" w:rsidR="009C0122" w:rsidRPr="000F3BC1" w:rsidDel="00D57C60" w:rsidRDefault="009C0122">
            <w:pPr>
              <w:pStyle w:val="MDPI31text"/>
              <w:spacing w:after="240"/>
              <w:rPr>
                <w:del w:id="1562" w:author="Nicolás Riveras Muñoz" w:date="2022-09-13T15:32:00Z"/>
              </w:rPr>
              <w:pPrChange w:id="1563" w:author="Nicolás Riveras Muñoz" w:date="2022-09-15T14:00:00Z">
                <w:pPr>
                  <w:spacing w:line="240" w:lineRule="auto"/>
                  <w:jc w:val="left"/>
                </w:pPr>
              </w:pPrChange>
            </w:pPr>
            <w:del w:id="1564" w:author="Nicolás Riveras Muñoz" w:date="2022-09-13T15:32:00Z">
              <w:r w:rsidRPr="000F3BC1" w:rsidDel="00D57C60">
                <w:delText>7.9 ± 2.7</w:delText>
              </w:r>
            </w:del>
          </w:p>
        </w:tc>
        <w:tc>
          <w:tcPr>
            <w:tcW w:w="1074" w:type="dxa"/>
            <w:tcBorders>
              <w:top w:val="single" w:sz="4" w:space="0" w:color="auto"/>
            </w:tcBorders>
            <w:vAlign w:val="center"/>
          </w:tcPr>
          <w:p w14:paraId="50E5BFC5" w14:textId="260716A9" w:rsidR="009C0122" w:rsidRPr="000F3BC1" w:rsidDel="00D57C60" w:rsidRDefault="009C0122">
            <w:pPr>
              <w:pStyle w:val="MDPI31text"/>
              <w:spacing w:after="240"/>
              <w:rPr>
                <w:del w:id="1565" w:author="Nicolás Riveras Muñoz" w:date="2022-09-13T15:32:00Z"/>
              </w:rPr>
              <w:pPrChange w:id="1566" w:author="Nicolás Riveras Muñoz" w:date="2022-09-15T14:00:00Z">
                <w:pPr>
                  <w:spacing w:line="240" w:lineRule="auto"/>
                  <w:jc w:val="center"/>
                </w:pPr>
              </w:pPrChange>
            </w:pPr>
            <w:del w:id="1567" w:author="Nicolás Riveras Muñoz" w:date="2022-09-13T15:32:00Z">
              <w:r w:rsidRPr="000F3BC1" w:rsidDel="00D57C60">
                <w:delText>SL</w:delText>
              </w:r>
            </w:del>
          </w:p>
        </w:tc>
      </w:tr>
      <w:tr w:rsidR="009C0122" w:rsidRPr="000F3BC1" w:rsidDel="00D57C60" w14:paraId="4D346064" w14:textId="2B773C44" w:rsidTr="001A32ED">
        <w:trPr>
          <w:trHeight w:val="283"/>
          <w:del w:id="1568" w:author="Nicolás Riveras Muñoz" w:date="2022-09-13T15:32:00Z"/>
        </w:trPr>
        <w:tc>
          <w:tcPr>
            <w:tcW w:w="0" w:type="auto"/>
            <w:vMerge/>
            <w:vAlign w:val="center"/>
          </w:tcPr>
          <w:p w14:paraId="6742FE7A" w14:textId="1DCD6F65" w:rsidR="009C0122" w:rsidRPr="000F3BC1" w:rsidDel="00D57C60" w:rsidRDefault="009C0122">
            <w:pPr>
              <w:pStyle w:val="MDPI31text"/>
              <w:spacing w:after="240"/>
              <w:rPr>
                <w:del w:id="1569" w:author="Nicolás Riveras Muñoz" w:date="2022-09-13T15:32:00Z"/>
              </w:rPr>
              <w:pPrChange w:id="1570" w:author="Nicolás Riveras Muñoz" w:date="2022-09-15T14:00:00Z">
                <w:pPr>
                  <w:spacing w:line="240" w:lineRule="auto"/>
                  <w:jc w:val="center"/>
                </w:pPr>
              </w:pPrChange>
            </w:pPr>
          </w:p>
        </w:tc>
        <w:tc>
          <w:tcPr>
            <w:tcW w:w="0" w:type="auto"/>
            <w:vAlign w:val="center"/>
          </w:tcPr>
          <w:p w14:paraId="10297C05" w14:textId="77B4ADFB" w:rsidR="009C0122" w:rsidRPr="000F3BC1" w:rsidDel="00D57C60" w:rsidRDefault="009C0122">
            <w:pPr>
              <w:pStyle w:val="MDPI31text"/>
              <w:spacing w:after="240"/>
              <w:rPr>
                <w:del w:id="1571" w:author="Nicolás Riveras Muñoz" w:date="2022-09-13T15:32:00Z"/>
              </w:rPr>
              <w:pPrChange w:id="1572" w:author="Nicolás Riveras Muñoz" w:date="2022-09-15T14:00:00Z">
                <w:pPr>
                  <w:spacing w:line="240" w:lineRule="auto"/>
                  <w:jc w:val="center"/>
                </w:pPr>
              </w:pPrChange>
            </w:pPr>
            <w:del w:id="1573" w:author="Nicolás Riveras Muñoz" w:date="2022-09-13T15:32:00Z">
              <w:r w:rsidRPr="000F3BC1" w:rsidDel="00D57C60">
                <w:delText>T2</w:delText>
              </w:r>
            </w:del>
          </w:p>
        </w:tc>
        <w:tc>
          <w:tcPr>
            <w:tcW w:w="0" w:type="auto"/>
            <w:vAlign w:val="center"/>
          </w:tcPr>
          <w:p w14:paraId="22877C4C" w14:textId="71C39855" w:rsidR="009C0122" w:rsidRPr="000F3BC1" w:rsidDel="00D57C60" w:rsidRDefault="009C0122">
            <w:pPr>
              <w:pStyle w:val="MDPI31text"/>
              <w:spacing w:after="240"/>
              <w:rPr>
                <w:del w:id="1574" w:author="Nicolás Riveras Muñoz" w:date="2022-09-13T15:32:00Z"/>
              </w:rPr>
              <w:pPrChange w:id="1575" w:author="Nicolás Riveras Muñoz" w:date="2022-09-15T14:00:00Z">
                <w:pPr>
                  <w:spacing w:line="240" w:lineRule="auto"/>
                  <w:jc w:val="center"/>
                </w:pPr>
              </w:pPrChange>
            </w:pPr>
            <w:del w:id="1576" w:author="Nicolás Riveras Muñoz" w:date="2022-09-13T15:32:00Z">
              <w:r w:rsidRPr="000F3BC1" w:rsidDel="00D57C60">
                <w:delText>OT</w:delText>
              </w:r>
            </w:del>
          </w:p>
        </w:tc>
        <w:tc>
          <w:tcPr>
            <w:tcW w:w="0" w:type="auto"/>
            <w:vAlign w:val="center"/>
          </w:tcPr>
          <w:p w14:paraId="42B83717" w14:textId="652E3060" w:rsidR="009C0122" w:rsidRPr="000F3BC1" w:rsidDel="00D57C60" w:rsidRDefault="009C0122">
            <w:pPr>
              <w:pStyle w:val="MDPI31text"/>
              <w:spacing w:after="240"/>
              <w:rPr>
                <w:del w:id="1577" w:author="Nicolás Riveras Muñoz" w:date="2022-09-13T15:32:00Z"/>
              </w:rPr>
              <w:pPrChange w:id="1578" w:author="Nicolás Riveras Muñoz" w:date="2022-09-15T14:00:00Z">
                <w:pPr>
                  <w:spacing w:line="240" w:lineRule="auto"/>
                  <w:jc w:val="center"/>
                </w:pPr>
              </w:pPrChange>
            </w:pPr>
            <w:del w:id="1579" w:author="Nicolás Riveras Muñoz" w:date="2022-09-13T15:32:00Z">
              <w:r w:rsidRPr="000F3BC1" w:rsidDel="00D57C60">
                <w:delText>Subsoil</w:delText>
              </w:r>
            </w:del>
          </w:p>
        </w:tc>
        <w:tc>
          <w:tcPr>
            <w:tcW w:w="0" w:type="auto"/>
            <w:vAlign w:val="bottom"/>
          </w:tcPr>
          <w:p w14:paraId="30265223" w14:textId="5AF62B26" w:rsidR="009C0122" w:rsidRPr="000F3BC1" w:rsidDel="00D57C60" w:rsidRDefault="009C0122">
            <w:pPr>
              <w:pStyle w:val="MDPI31text"/>
              <w:spacing w:after="240"/>
              <w:rPr>
                <w:del w:id="1580" w:author="Nicolás Riveras Muñoz" w:date="2022-09-13T15:32:00Z"/>
              </w:rPr>
              <w:pPrChange w:id="1581" w:author="Nicolás Riveras Muñoz" w:date="2022-09-15T14:00:00Z">
                <w:pPr>
                  <w:spacing w:line="240" w:lineRule="auto"/>
                  <w:jc w:val="left"/>
                </w:pPr>
              </w:pPrChange>
            </w:pPr>
            <w:del w:id="1582" w:author="Nicolás Riveras Muñoz" w:date="2022-09-13T15:32:00Z">
              <w:r w:rsidRPr="000F3BC1" w:rsidDel="00D57C60">
                <w:delText>57.0 ± 7.9</w:delText>
              </w:r>
            </w:del>
          </w:p>
        </w:tc>
        <w:tc>
          <w:tcPr>
            <w:tcW w:w="0" w:type="auto"/>
            <w:vAlign w:val="bottom"/>
          </w:tcPr>
          <w:p w14:paraId="4929C7F4" w14:textId="7292EAB1" w:rsidR="009C0122" w:rsidRPr="000F3BC1" w:rsidDel="00D57C60" w:rsidRDefault="009C0122">
            <w:pPr>
              <w:pStyle w:val="MDPI31text"/>
              <w:spacing w:after="240"/>
              <w:rPr>
                <w:del w:id="1583" w:author="Nicolás Riveras Muñoz" w:date="2022-09-13T15:32:00Z"/>
              </w:rPr>
              <w:pPrChange w:id="1584" w:author="Nicolás Riveras Muñoz" w:date="2022-09-15T14:00:00Z">
                <w:pPr>
                  <w:spacing w:line="240" w:lineRule="auto"/>
                  <w:jc w:val="left"/>
                </w:pPr>
              </w:pPrChange>
            </w:pPr>
            <w:del w:id="1585" w:author="Nicolás Riveras Muñoz" w:date="2022-09-13T15:32:00Z">
              <w:r w:rsidRPr="000F3BC1" w:rsidDel="00D57C60">
                <w:delText>35.2 ± 6.1</w:delText>
              </w:r>
            </w:del>
          </w:p>
        </w:tc>
        <w:tc>
          <w:tcPr>
            <w:tcW w:w="0" w:type="auto"/>
            <w:vAlign w:val="bottom"/>
          </w:tcPr>
          <w:p w14:paraId="62E8C12B" w14:textId="58648FA5" w:rsidR="009C0122" w:rsidRPr="000F3BC1" w:rsidDel="00D57C60" w:rsidRDefault="009C0122">
            <w:pPr>
              <w:pStyle w:val="MDPI31text"/>
              <w:spacing w:after="240"/>
              <w:rPr>
                <w:del w:id="1586" w:author="Nicolás Riveras Muñoz" w:date="2022-09-13T15:32:00Z"/>
              </w:rPr>
              <w:pPrChange w:id="1587" w:author="Nicolás Riveras Muñoz" w:date="2022-09-15T14:00:00Z">
                <w:pPr>
                  <w:spacing w:line="240" w:lineRule="auto"/>
                  <w:jc w:val="left"/>
                </w:pPr>
              </w:pPrChange>
            </w:pPr>
            <w:del w:id="1588" w:author="Nicolás Riveras Muñoz" w:date="2022-09-13T15:32:00Z">
              <w:r w:rsidRPr="000F3BC1" w:rsidDel="00D57C60">
                <w:delText>7.8 ± 2.1</w:delText>
              </w:r>
            </w:del>
          </w:p>
        </w:tc>
        <w:tc>
          <w:tcPr>
            <w:tcW w:w="1074" w:type="dxa"/>
            <w:vAlign w:val="center"/>
          </w:tcPr>
          <w:p w14:paraId="16476D2F" w14:textId="61559663" w:rsidR="009C0122" w:rsidRPr="000F3BC1" w:rsidDel="00D57C60" w:rsidRDefault="009C0122">
            <w:pPr>
              <w:pStyle w:val="MDPI31text"/>
              <w:spacing w:after="240"/>
              <w:rPr>
                <w:del w:id="1589" w:author="Nicolás Riveras Muñoz" w:date="2022-09-13T15:32:00Z"/>
              </w:rPr>
              <w:pPrChange w:id="1590" w:author="Nicolás Riveras Muñoz" w:date="2022-09-15T14:00:00Z">
                <w:pPr>
                  <w:spacing w:line="240" w:lineRule="auto"/>
                  <w:jc w:val="center"/>
                </w:pPr>
              </w:pPrChange>
            </w:pPr>
            <w:del w:id="1591" w:author="Nicolás Riveras Muñoz" w:date="2022-09-13T15:32:00Z">
              <w:r w:rsidRPr="000F3BC1" w:rsidDel="00D57C60">
                <w:delText>SL</w:delText>
              </w:r>
            </w:del>
          </w:p>
        </w:tc>
      </w:tr>
      <w:tr w:rsidR="009C0122" w:rsidRPr="000F3BC1" w:rsidDel="00D57C60" w14:paraId="6F6D9AC6" w14:textId="3971FEF7" w:rsidTr="001A32ED">
        <w:trPr>
          <w:trHeight w:val="283"/>
          <w:del w:id="1592" w:author="Nicolás Riveras Muñoz" w:date="2022-09-13T15:32:00Z"/>
        </w:trPr>
        <w:tc>
          <w:tcPr>
            <w:tcW w:w="0" w:type="auto"/>
            <w:vMerge/>
            <w:vAlign w:val="center"/>
          </w:tcPr>
          <w:p w14:paraId="6D62BEA2" w14:textId="184FD08D" w:rsidR="009C0122" w:rsidRPr="000F3BC1" w:rsidDel="00D57C60" w:rsidRDefault="009C0122">
            <w:pPr>
              <w:pStyle w:val="MDPI31text"/>
              <w:spacing w:after="240"/>
              <w:rPr>
                <w:del w:id="1593" w:author="Nicolás Riveras Muñoz" w:date="2022-09-13T15:32:00Z"/>
              </w:rPr>
              <w:pPrChange w:id="1594" w:author="Nicolás Riveras Muñoz" w:date="2022-09-15T14:00:00Z">
                <w:pPr>
                  <w:spacing w:line="240" w:lineRule="auto"/>
                  <w:jc w:val="center"/>
                </w:pPr>
              </w:pPrChange>
            </w:pPr>
          </w:p>
        </w:tc>
        <w:tc>
          <w:tcPr>
            <w:tcW w:w="0" w:type="auto"/>
            <w:tcBorders>
              <w:bottom w:val="nil"/>
            </w:tcBorders>
            <w:vAlign w:val="center"/>
          </w:tcPr>
          <w:p w14:paraId="003832AF" w14:textId="309C87C2" w:rsidR="009C0122" w:rsidRPr="000F3BC1" w:rsidDel="00D57C60" w:rsidRDefault="009C0122">
            <w:pPr>
              <w:pStyle w:val="MDPI31text"/>
              <w:spacing w:after="240"/>
              <w:rPr>
                <w:del w:id="1595" w:author="Nicolás Riveras Muñoz" w:date="2022-09-13T15:32:00Z"/>
              </w:rPr>
              <w:pPrChange w:id="1596" w:author="Nicolás Riveras Muñoz" w:date="2022-09-15T14:00:00Z">
                <w:pPr>
                  <w:spacing w:line="240" w:lineRule="auto"/>
                  <w:jc w:val="center"/>
                </w:pPr>
              </w:pPrChange>
            </w:pPr>
            <w:del w:id="1597" w:author="Nicolás Riveras Muñoz" w:date="2022-09-13T15:32:00Z">
              <w:r w:rsidRPr="000F3BC1" w:rsidDel="00D57C60">
                <w:delText>T3</w:delText>
              </w:r>
            </w:del>
          </w:p>
        </w:tc>
        <w:tc>
          <w:tcPr>
            <w:tcW w:w="0" w:type="auto"/>
            <w:tcBorders>
              <w:bottom w:val="nil"/>
            </w:tcBorders>
            <w:vAlign w:val="center"/>
          </w:tcPr>
          <w:p w14:paraId="06FD115C" w14:textId="7E58BF2C" w:rsidR="009C0122" w:rsidRPr="000F3BC1" w:rsidDel="00D57C60" w:rsidRDefault="009C0122">
            <w:pPr>
              <w:pStyle w:val="MDPI31text"/>
              <w:spacing w:after="240"/>
              <w:rPr>
                <w:del w:id="1598" w:author="Nicolás Riveras Muñoz" w:date="2022-09-13T15:32:00Z"/>
              </w:rPr>
              <w:pPrChange w:id="1599" w:author="Nicolás Riveras Muñoz" w:date="2022-09-15T14:00:00Z">
                <w:pPr>
                  <w:spacing w:line="240" w:lineRule="auto"/>
                  <w:jc w:val="center"/>
                </w:pPr>
              </w:pPrChange>
            </w:pPr>
            <w:del w:id="1600" w:author="Nicolás Riveras Muñoz" w:date="2022-09-13T15:32:00Z">
              <w:r w:rsidDel="00D57C60">
                <w:delText>I</w:delText>
              </w:r>
              <w:r w:rsidRPr="000F3BC1" w:rsidDel="00D57C60">
                <w:delText>T</w:delText>
              </w:r>
            </w:del>
          </w:p>
        </w:tc>
        <w:tc>
          <w:tcPr>
            <w:tcW w:w="0" w:type="auto"/>
            <w:tcBorders>
              <w:bottom w:val="nil"/>
            </w:tcBorders>
            <w:vAlign w:val="center"/>
          </w:tcPr>
          <w:p w14:paraId="358FA93A" w14:textId="1156CA80" w:rsidR="009C0122" w:rsidRPr="000F3BC1" w:rsidDel="00D57C60" w:rsidRDefault="009C0122">
            <w:pPr>
              <w:pStyle w:val="MDPI31text"/>
              <w:spacing w:after="240"/>
              <w:rPr>
                <w:del w:id="1601" w:author="Nicolás Riveras Muñoz" w:date="2022-09-13T15:32:00Z"/>
              </w:rPr>
              <w:pPrChange w:id="1602" w:author="Nicolás Riveras Muñoz" w:date="2022-09-15T14:00:00Z">
                <w:pPr>
                  <w:spacing w:line="240" w:lineRule="auto"/>
                  <w:jc w:val="center"/>
                </w:pPr>
              </w:pPrChange>
            </w:pPr>
            <w:del w:id="1603" w:author="Nicolás Riveras Muñoz" w:date="2022-09-13T15:32:00Z">
              <w:r w:rsidRPr="000F3BC1" w:rsidDel="00D57C60">
                <w:delText>Topsoil</w:delText>
              </w:r>
            </w:del>
          </w:p>
        </w:tc>
        <w:tc>
          <w:tcPr>
            <w:tcW w:w="0" w:type="auto"/>
            <w:tcBorders>
              <w:bottom w:val="nil"/>
            </w:tcBorders>
            <w:vAlign w:val="bottom"/>
          </w:tcPr>
          <w:p w14:paraId="635BDDC4" w14:textId="198D2750" w:rsidR="009C0122" w:rsidRPr="000F3BC1" w:rsidDel="00D57C60" w:rsidRDefault="009C0122">
            <w:pPr>
              <w:pStyle w:val="MDPI31text"/>
              <w:spacing w:after="240"/>
              <w:rPr>
                <w:del w:id="1604" w:author="Nicolás Riveras Muñoz" w:date="2022-09-13T15:32:00Z"/>
              </w:rPr>
              <w:pPrChange w:id="1605" w:author="Nicolás Riveras Muñoz" w:date="2022-09-15T14:00:00Z">
                <w:pPr>
                  <w:spacing w:line="240" w:lineRule="auto"/>
                  <w:jc w:val="left"/>
                </w:pPr>
              </w:pPrChange>
            </w:pPr>
            <w:del w:id="1606" w:author="Nicolás Riveras Muñoz" w:date="2022-09-13T15:32:00Z">
              <w:r w:rsidRPr="000F3BC1" w:rsidDel="00D57C60">
                <w:delText>50.5 ± 2.1</w:delText>
              </w:r>
            </w:del>
          </w:p>
        </w:tc>
        <w:tc>
          <w:tcPr>
            <w:tcW w:w="0" w:type="auto"/>
            <w:tcBorders>
              <w:bottom w:val="nil"/>
            </w:tcBorders>
            <w:vAlign w:val="bottom"/>
          </w:tcPr>
          <w:p w14:paraId="5657929A" w14:textId="7B457566" w:rsidR="009C0122" w:rsidRPr="000F3BC1" w:rsidDel="00D57C60" w:rsidRDefault="009C0122">
            <w:pPr>
              <w:pStyle w:val="MDPI31text"/>
              <w:spacing w:after="240"/>
              <w:rPr>
                <w:del w:id="1607" w:author="Nicolás Riveras Muñoz" w:date="2022-09-13T15:32:00Z"/>
              </w:rPr>
              <w:pPrChange w:id="1608" w:author="Nicolás Riveras Muñoz" w:date="2022-09-15T14:00:00Z">
                <w:pPr>
                  <w:spacing w:line="240" w:lineRule="auto"/>
                  <w:jc w:val="left"/>
                </w:pPr>
              </w:pPrChange>
            </w:pPr>
            <w:del w:id="1609" w:author="Nicolás Riveras Muñoz" w:date="2022-09-13T15:32:00Z">
              <w:r w:rsidRPr="000F3BC1" w:rsidDel="00D57C60">
                <w:delText>40.4 ± 2.8</w:delText>
              </w:r>
            </w:del>
          </w:p>
        </w:tc>
        <w:tc>
          <w:tcPr>
            <w:tcW w:w="0" w:type="auto"/>
            <w:tcBorders>
              <w:bottom w:val="nil"/>
            </w:tcBorders>
            <w:vAlign w:val="bottom"/>
          </w:tcPr>
          <w:p w14:paraId="789FF515" w14:textId="000C5B1C" w:rsidR="009C0122" w:rsidRPr="000F3BC1" w:rsidDel="00D57C60" w:rsidRDefault="009C0122">
            <w:pPr>
              <w:pStyle w:val="MDPI31text"/>
              <w:spacing w:after="240"/>
              <w:rPr>
                <w:del w:id="1610" w:author="Nicolás Riveras Muñoz" w:date="2022-09-13T15:32:00Z"/>
              </w:rPr>
              <w:pPrChange w:id="1611" w:author="Nicolás Riveras Muñoz" w:date="2022-09-15T14:00:00Z">
                <w:pPr>
                  <w:spacing w:line="240" w:lineRule="auto"/>
                  <w:jc w:val="left"/>
                </w:pPr>
              </w:pPrChange>
            </w:pPr>
            <w:del w:id="1612" w:author="Nicolás Riveras Muñoz" w:date="2022-09-13T15:32:00Z">
              <w:r w:rsidRPr="000F3BC1" w:rsidDel="00D57C60">
                <w:delText>9.2 ± 1.3</w:delText>
              </w:r>
            </w:del>
          </w:p>
        </w:tc>
        <w:tc>
          <w:tcPr>
            <w:tcW w:w="1074" w:type="dxa"/>
            <w:tcBorders>
              <w:bottom w:val="nil"/>
            </w:tcBorders>
            <w:vAlign w:val="center"/>
          </w:tcPr>
          <w:p w14:paraId="2B8A3059" w14:textId="7E4F0B50" w:rsidR="009C0122" w:rsidRPr="000F3BC1" w:rsidDel="00D57C60" w:rsidRDefault="009C0122">
            <w:pPr>
              <w:pStyle w:val="MDPI31text"/>
              <w:spacing w:after="240"/>
              <w:rPr>
                <w:del w:id="1613" w:author="Nicolás Riveras Muñoz" w:date="2022-09-13T15:32:00Z"/>
              </w:rPr>
              <w:pPrChange w:id="1614" w:author="Nicolás Riveras Muñoz" w:date="2022-09-15T14:00:00Z">
                <w:pPr>
                  <w:spacing w:line="240" w:lineRule="auto"/>
                  <w:jc w:val="center"/>
                </w:pPr>
              </w:pPrChange>
            </w:pPr>
            <w:del w:id="1615" w:author="Nicolás Riveras Muñoz" w:date="2022-09-13T15:32:00Z">
              <w:r w:rsidRPr="000F3BC1" w:rsidDel="00D57C60">
                <w:delText>SL</w:delText>
              </w:r>
            </w:del>
          </w:p>
        </w:tc>
      </w:tr>
      <w:tr w:rsidR="009C0122" w:rsidRPr="000F3BC1" w:rsidDel="00D57C60" w14:paraId="7CF181C6" w14:textId="62390A3E" w:rsidTr="001A32ED">
        <w:trPr>
          <w:trHeight w:val="283"/>
          <w:del w:id="1616" w:author="Nicolás Riveras Muñoz" w:date="2022-09-13T15:32:00Z"/>
        </w:trPr>
        <w:tc>
          <w:tcPr>
            <w:tcW w:w="0" w:type="auto"/>
            <w:vMerge/>
            <w:tcBorders>
              <w:bottom w:val="single" w:sz="4" w:space="0" w:color="auto"/>
            </w:tcBorders>
            <w:vAlign w:val="center"/>
          </w:tcPr>
          <w:p w14:paraId="5AD792F7" w14:textId="654F09CB" w:rsidR="009C0122" w:rsidRPr="000F3BC1" w:rsidDel="00D57C60" w:rsidRDefault="009C0122">
            <w:pPr>
              <w:pStyle w:val="MDPI31text"/>
              <w:spacing w:after="240"/>
              <w:rPr>
                <w:del w:id="1617" w:author="Nicolás Riveras Muñoz" w:date="2022-09-13T15:32:00Z"/>
              </w:rPr>
              <w:pPrChange w:id="1618" w:author="Nicolás Riveras Muñoz" w:date="2022-09-15T14:00:00Z">
                <w:pPr>
                  <w:spacing w:line="240" w:lineRule="auto"/>
                  <w:jc w:val="center"/>
                </w:pPr>
              </w:pPrChange>
            </w:pPr>
          </w:p>
        </w:tc>
        <w:tc>
          <w:tcPr>
            <w:tcW w:w="0" w:type="auto"/>
            <w:tcBorders>
              <w:top w:val="nil"/>
              <w:bottom w:val="single" w:sz="4" w:space="0" w:color="auto"/>
            </w:tcBorders>
            <w:vAlign w:val="center"/>
          </w:tcPr>
          <w:p w14:paraId="1B2E0372" w14:textId="0389FA1F" w:rsidR="009C0122" w:rsidRPr="000F3BC1" w:rsidDel="00D57C60" w:rsidRDefault="009C0122">
            <w:pPr>
              <w:pStyle w:val="MDPI31text"/>
              <w:spacing w:after="240"/>
              <w:rPr>
                <w:del w:id="1619" w:author="Nicolás Riveras Muñoz" w:date="2022-09-13T15:32:00Z"/>
              </w:rPr>
              <w:pPrChange w:id="1620" w:author="Nicolás Riveras Muñoz" w:date="2022-09-15T14:00:00Z">
                <w:pPr>
                  <w:spacing w:line="240" w:lineRule="auto"/>
                  <w:jc w:val="center"/>
                </w:pPr>
              </w:pPrChange>
            </w:pPr>
            <w:del w:id="1621" w:author="Nicolás Riveras Muñoz" w:date="2022-09-13T15:32:00Z">
              <w:r w:rsidRPr="000F3BC1" w:rsidDel="00D57C60">
                <w:delText>T4</w:delText>
              </w:r>
            </w:del>
          </w:p>
        </w:tc>
        <w:tc>
          <w:tcPr>
            <w:tcW w:w="0" w:type="auto"/>
            <w:tcBorders>
              <w:top w:val="nil"/>
              <w:bottom w:val="single" w:sz="4" w:space="0" w:color="auto"/>
            </w:tcBorders>
            <w:vAlign w:val="center"/>
          </w:tcPr>
          <w:p w14:paraId="4F46ED9A" w14:textId="3B91335B" w:rsidR="009C0122" w:rsidRPr="000F3BC1" w:rsidDel="00D57C60" w:rsidRDefault="009C0122">
            <w:pPr>
              <w:pStyle w:val="MDPI31text"/>
              <w:spacing w:after="240"/>
              <w:rPr>
                <w:del w:id="1622" w:author="Nicolás Riveras Muñoz" w:date="2022-09-13T15:32:00Z"/>
              </w:rPr>
              <w:pPrChange w:id="1623" w:author="Nicolás Riveras Muñoz" w:date="2022-09-15T14:00:00Z">
                <w:pPr>
                  <w:spacing w:line="240" w:lineRule="auto"/>
                  <w:jc w:val="center"/>
                </w:pPr>
              </w:pPrChange>
            </w:pPr>
            <w:del w:id="1624" w:author="Nicolás Riveras Muñoz" w:date="2022-09-13T15:32:00Z">
              <w:r w:rsidDel="00D57C60">
                <w:delText>I</w:delText>
              </w:r>
              <w:r w:rsidRPr="000F3BC1" w:rsidDel="00D57C60">
                <w:delText>T</w:delText>
              </w:r>
            </w:del>
          </w:p>
        </w:tc>
        <w:tc>
          <w:tcPr>
            <w:tcW w:w="0" w:type="auto"/>
            <w:tcBorders>
              <w:top w:val="nil"/>
              <w:bottom w:val="single" w:sz="4" w:space="0" w:color="auto"/>
            </w:tcBorders>
            <w:vAlign w:val="center"/>
          </w:tcPr>
          <w:p w14:paraId="6F1607D5" w14:textId="6357C8D5" w:rsidR="009C0122" w:rsidRPr="000F3BC1" w:rsidDel="00D57C60" w:rsidRDefault="009C0122">
            <w:pPr>
              <w:pStyle w:val="MDPI31text"/>
              <w:spacing w:after="240"/>
              <w:rPr>
                <w:del w:id="1625" w:author="Nicolás Riveras Muñoz" w:date="2022-09-13T15:32:00Z"/>
              </w:rPr>
              <w:pPrChange w:id="1626" w:author="Nicolás Riveras Muñoz" w:date="2022-09-15T14:00:00Z">
                <w:pPr>
                  <w:spacing w:line="240" w:lineRule="auto"/>
                  <w:jc w:val="center"/>
                </w:pPr>
              </w:pPrChange>
            </w:pPr>
            <w:del w:id="1627" w:author="Nicolás Riveras Muñoz" w:date="2022-09-13T15:32:00Z">
              <w:r w:rsidRPr="000F3BC1" w:rsidDel="00D57C60">
                <w:delText>Subsoil</w:delText>
              </w:r>
            </w:del>
          </w:p>
        </w:tc>
        <w:tc>
          <w:tcPr>
            <w:tcW w:w="0" w:type="auto"/>
            <w:tcBorders>
              <w:top w:val="nil"/>
              <w:bottom w:val="single" w:sz="4" w:space="0" w:color="auto"/>
            </w:tcBorders>
            <w:vAlign w:val="bottom"/>
          </w:tcPr>
          <w:p w14:paraId="3B375CE2" w14:textId="2A4C9F6D" w:rsidR="009C0122" w:rsidRPr="000F3BC1" w:rsidDel="00D57C60" w:rsidRDefault="009C0122">
            <w:pPr>
              <w:pStyle w:val="MDPI31text"/>
              <w:spacing w:after="240"/>
              <w:rPr>
                <w:del w:id="1628" w:author="Nicolás Riveras Muñoz" w:date="2022-09-13T15:32:00Z"/>
              </w:rPr>
              <w:pPrChange w:id="1629" w:author="Nicolás Riveras Muñoz" w:date="2022-09-15T14:00:00Z">
                <w:pPr>
                  <w:spacing w:line="240" w:lineRule="auto"/>
                  <w:jc w:val="left"/>
                </w:pPr>
              </w:pPrChange>
            </w:pPr>
            <w:del w:id="1630" w:author="Nicolás Riveras Muñoz" w:date="2022-09-13T15:32:00Z">
              <w:r w:rsidRPr="000F3BC1" w:rsidDel="00D57C60">
                <w:delText>55.2 ± 4.9</w:delText>
              </w:r>
            </w:del>
          </w:p>
        </w:tc>
        <w:tc>
          <w:tcPr>
            <w:tcW w:w="0" w:type="auto"/>
            <w:tcBorders>
              <w:top w:val="nil"/>
              <w:bottom w:val="single" w:sz="4" w:space="0" w:color="auto"/>
            </w:tcBorders>
            <w:vAlign w:val="bottom"/>
          </w:tcPr>
          <w:p w14:paraId="55F31029" w14:textId="2F1E6850" w:rsidR="009C0122" w:rsidRPr="000F3BC1" w:rsidDel="00D57C60" w:rsidRDefault="009C0122">
            <w:pPr>
              <w:pStyle w:val="MDPI31text"/>
              <w:spacing w:after="240"/>
              <w:rPr>
                <w:del w:id="1631" w:author="Nicolás Riveras Muñoz" w:date="2022-09-13T15:32:00Z"/>
              </w:rPr>
              <w:pPrChange w:id="1632" w:author="Nicolás Riveras Muñoz" w:date="2022-09-15T14:00:00Z">
                <w:pPr>
                  <w:spacing w:line="240" w:lineRule="auto"/>
                  <w:jc w:val="left"/>
                </w:pPr>
              </w:pPrChange>
            </w:pPr>
            <w:del w:id="1633" w:author="Nicolás Riveras Muñoz" w:date="2022-09-13T15:32:00Z">
              <w:r w:rsidRPr="000F3BC1" w:rsidDel="00D57C60">
                <w:delText>36.4 ± 4.3</w:delText>
              </w:r>
            </w:del>
          </w:p>
        </w:tc>
        <w:tc>
          <w:tcPr>
            <w:tcW w:w="0" w:type="auto"/>
            <w:tcBorders>
              <w:top w:val="nil"/>
              <w:bottom w:val="single" w:sz="4" w:space="0" w:color="auto"/>
            </w:tcBorders>
            <w:vAlign w:val="bottom"/>
          </w:tcPr>
          <w:p w14:paraId="68BFC85D" w14:textId="2BC65F6C" w:rsidR="009C0122" w:rsidRPr="000F3BC1" w:rsidDel="00D57C60" w:rsidRDefault="009C0122">
            <w:pPr>
              <w:pStyle w:val="MDPI31text"/>
              <w:spacing w:after="240"/>
              <w:rPr>
                <w:del w:id="1634" w:author="Nicolás Riveras Muñoz" w:date="2022-09-13T15:32:00Z"/>
              </w:rPr>
              <w:pPrChange w:id="1635" w:author="Nicolás Riveras Muñoz" w:date="2022-09-15T14:00:00Z">
                <w:pPr>
                  <w:spacing w:line="240" w:lineRule="auto"/>
                  <w:jc w:val="left"/>
                </w:pPr>
              </w:pPrChange>
            </w:pPr>
            <w:del w:id="1636" w:author="Nicolás Riveras Muñoz" w:date="2022-09-13T15:32:00Z">
              <w:r w:rsidRPr="000F3BC1" w:rsidDel="00D57C60">
                <w:delText>8.4 ± 0.9</w:delText>
              </w:r>
            </w:del>
          </w:p>
        </w:tc>
        <w:tc>
          <w:tcPr>
            <w:tcW w:w="1074" w:type="dxa"/>
            <w:tcBorders>
              <w:top w:val="nil"/>
              <w:bottom w:val="single" w:sz="4" w:space="0" w:color="auto"/>
            </w:tcBorders>
            <w:vAlign w:val="center"/>
          </w:tcPr>
          <w:p w14:paraId="20767EF7" w14:textId="72F5FEB3" w:rsidR="009C0122" w:rsidRPr="000F3BC1" w:rsidDel="00D57C60" w:rsidRDefault="009C0122">
            <w:pPr>
              <w:pStyle w:val="MDPI31text"/>
              <w:spacing w:after="240"/>
              <w:rPr>
                <w:del w:id="1637" w:author="Nicolás Riveras Muñoz" w:date="2022-09-13T15:32:00Z"/>
              </w:rPr>
              <w:pPrChange w:id="1638" w:author="Nicolás Riveras Muñoz" w:date="2022-09-15T14:00:00Z">
                <w:pPr>
                  <w:spacing w:line="240" w:lineRule="auto"/>
                  <w:jc w:val="center"/>
                </w:pPr>
              </w:pPrChange>
            </w:pPr>
            <w:del w:id="1639" w:author="Nicolás Riveras Muñoz" w:date="2022-09-13T15:32:00Z">
              <w:r w:rsidRPr="000F3BC1" w:rsidDel="00D57C60">
                <w:delText>SL</w:delText>
              </w:r>
            </w:del>
          </w:p>
        </w:tc>
      </w:tr>
      <w:tr w:rsidR="001A32ED" w:rsidRPr="000F3BC1" w:rsidDel="00D57C60" w14:paraId="0FA2DB4B" w14:textId="4A08D448" w:rsidTr="001A32ED">
        <w:trPr>
          <w:trHeight w:val="283"/>
          <w:del w:id="1640" w:author="Nicolás Riveras Muñoz" w:date="2022-09-13T15:32:00Z"/>
        </w:trPr>
        <w:tc>
          <w:tcPr>
            <w:tcW w:w="0" w:type="auto"/>
            <w:tcBorders>
              <w:top w:val="single" w:sz="4" w:space="0" w:color="auto"/>
              <w:bottom w:val="single" w:sz="4" w:space="0" w:color="auto"/>
            </w:tcBorders>
            <w:vAlign w:val="center"/>
          </w:tcPr>
          <w:p w14:paraId="580C8409" w14:textId="414AD80C" w:rsidR="009C0122" w:rsidRPr="000F3BC1" w:rsidDel="00D57C60" w:rsidRDefault="009C0122">
            <w:pPr>
              <w:pStyle w:val="MDPI31text"/>
              <w:spacing w:after="240"/>
              <w:rPr>
                <w:del w:id="1641" w:author="Nicolás Riveras Muñoz" w:date="2022-09-13T15:32:00Z"/>
              </w:rPr>
              <w:pPrChange w:id="1642" w:author="Nicolás Riveras Muñoz" w:date="2022-09-15T14:00:00Z">
                <w:pPr>
                  <w:pStyle w:val="MDPI42tablebody"/>
                  <w:spacing w:line="240" w:lineRule="auto"/>
                </w:pPr>
              </w:pPrChange>
            </w:pPr>
          </w:p>
        </w:tc>
        <w:tc>
          <w:tcPr>
            <w:tcW w:w="0" w:type="auto"/>
            <w:tcBorders>
              <w:top w:val="single" w:sz="4" w:space="0" w:color="auto"/>
              <w:bottom w:val="single" w:sz="4" w:space="0" w:color="auto"/>
            </w:tcBorders>
            <w:vAlign w:val="center"/>
          </w:tcPr>
          <w:p w14:paraId="733237E4" w14:textId="6F4F10EF" w:rsidR="009C0122" w:rsidRPr="000F3BC1" w:rsidDel="00D57C60" w:rsidRDefault="009C0122">
            <w:pPr>
              <w:pStyle w:val="MDPI31text"/>
              <w:spacing w:after="240"/>
              <w:rPr>
                <w:del w:id="1643" w:author="Nicolás Riveras Muñoz" w:date="2022-09-13T15:32:00Z"/>
              </w:rPr>
              <w:pPrChange w:id="1644" w:author="Nicolás Riveras Muñoz" w:date="2022-09-15T14:00:00Z">
                <w:pPr>
                  <w:pStyle w:val="MDPI42tablebody"/>
                  <w:spacing w:line="240" w:lineRule="auto"/>
                </w:pPr>
              </w:pPrChange>
            </w:pPr>
          </w:p>
        </w:tc>
        <w:tc>
          <w:tcPr>
            <w:tcW w:w="0" w:type="auto"/>
            <w:tcBorders>
              <w:top w:val="single" w:sz="4" w:space="0" w:color="auto"/>
              <w:bottom w:val="single" w:sz="4" w:space="0" w:color="auto"/>
            </w:tcBorders>
            <w:vAlign w:val="center"/>
          </w:tcPr>
          <w:p w14:paraId="689711DF" w14:textId="47499317" w:rsidR="009C0122" w:rsidRPr="000F3BC1" w:rsidDel="00D57C60" w:rsidRDefault="009C0122">
            <w:pPr>
              <w:pStyle w:val="MDPI31text"/>
              <w:spacing w:after="240"/>
              <w:rPr>
                <w:del w:id="1645" w:author="Nicolás Riveras Muñoz" w:date="2022-09-13T15:32:00Z"/>
              </w:rPr>
              <w:pPrChange w:id="1646" w:author="Nicolás Riveras Muñoz" w:date="2022-09-15T14:00:00Z">
                <w:pPr>
                  <w:pStyle w:val="MDPI42tablebody"/>
                  <w:spacing w:line="240" w:lineRule="auto"/>
                </w:pPr>
              </w:pPrChange>
            </w:pPr>
          </w:p>
        </w:tc>
        <w:tc>
          <w:tcPr>
            <w:tcW w:w="0" w:type="auto"/>
            <w:tcBorders>
              <w:top w:val="single" w:sz="4" w:space="0" w:color="auto"/>
              <w:bottom w:val="single" w:sz="4" w:space="0" w:color="auto"/>
            </w:tcBorders>
            <w:vAlign w:val="center"/>
          </w:tcPr>
          <w:p w14:paraId="06959585" w14:textId="6C9CB358" w:rsidR="009C0122" w:rsidRPr="000F3BC1" w:rsidDel="00D57C60" w:rsidRDefault="009C0122">
            <w:pPr>
              <w:pStyle w:val="MDPI31text"/>
              <w:spacing w:after="240"/>
              <w:rPr>
                <w:del w:id="1647" w:author="Nicolás Riveras Muñoz" w:date="2022-09-13T15:32:00Z"/>
              </w:rPr>
              <w:pPrChange w:id="1648" w:author="Nicolás Riveras Muñoz" w:date="2022-09-15T14:00:00Z">
                <w:pPr>
                  <w:pStyle w:val="MDPI42tablebody"/>
                  <w:spacing w:line="240" w:lineRule="auto"/>
                </w:pPr>
              </w:pPrChange>
            </w:pPr>
          </w:p>
        </w:tc>
        <w:tc>
          <w:tcPr>
            <w:tcW w:w="0" w:type="auto"/>
            <w:tcBorders>
              <w:top w:val="single" w:sz="4" w:space="0" w:color="auto"/>
              <w:bottom w:val="single" w:sz="4" w:space="0" w:color="auto"/>
            </w:tcBorders>
            <w:vAlign w:val="bottom"/>
          </w:tcPr>
          <w:p w14:paraId="3395CC4F" w14:textId="5603FCE9" w:rsidR="009C0122" w:rsidRPr="000F3BC1" w:rsidDel="00D57C60" w:rsidRDefault="009C0122">
            <w:pPr>
              <w:pStyle w:val="MDPI31text"/>
              <w:spacing w:after="240"/>
              <w:rPr>
                <w:del w:id="1649" w:author="Nicolás Riveras Muñoz" w:date="2022-09-13T15:32:00Z"/>
              </w:rPr>
              <w:pPrChange w:id="1650" w:author="Nicolás Riveras Muñoz" w:date="2022-09-15T14:00:00Z">
                <w:pPr>
                  <w:pStyle w:val="MDPI42tablebody"/>
                  <w:spacing w:line="240" w:lineRule="auto"/>
                  <w:jc w:val="left"/>
                </w:pPr>
              </w:pPrChange>
            </w:pPr>
            <w:del w:id="1651" w:author="Nicolás Riveras Muñoz" w:date="2022-09-13T15:32:00Z">
              <w:r w:rsidRPr="000F3BC1" w:rsidDel="00D57C60">
                <w:delText>53.6 ± 3.0 b</w:delText>
              </w:r>
            </w:del>
          </w:p>
        </w:tc>
        <w:tc>
          <w:tcPr>
            <w:tcW w:w="0" w:type="auto"/>
            <w:tcBorders>
              <w:top w:val="single" w:sz="4" w:space="0" w:color="auto"/>
              <w:bottom w:val="single" w:sz="4" w:space="0" w:color="auto"/>
            </w:tcBorders>
            <w:vAlign w:val="bottom"/>
          </w:tcPr>
          <w:p w14:paraId="14CBC6FF" w14:textId="14DD6742" w:rsidR="009C0122" w:rsidRPr="000F3BC1" w:rsidDel="00D57C60" w:rsidRDefault="009C0122">
            <w:pPr>
              <w:pStyle w:val="MDPI31text"/>
              <w:spacing w:after="240"/>
              <w:rPr>
                <w:del w:id="1652" w:author="Nicolás Riveras Muñoz" w:date="2022-09-13T15:32:00Z"/>
              </w:rPr>
              <w:pPrChange w:id="1653" w:author="Nicolás Riveras Muñoz" w:date="2022-09-15T14:00:00Z">
                <w:pPr>
                  <w:pStyle w:val="MDPI42tablebody"/>
                  <w:spacing w:line="240" w:lineRule="auto"/>
                  <w:jc w:val="left"/>
                </w:pPr>
              </w:pPrChange>
            </w:pPr>
            <w:del w:id="1654" w:author="Nicolás Riveras Muñoz" w:date="2022-09-13T15:32:00Z">
              <w:r w:rsidRPr="000F3BC1" w:rsidDel="00D57C60">
                <w:delText>38.1 ± 2.7 a</w:delText>
              </w:r>
            </w:del>
          </w:p>
        </w:tc>
        <w:tc>
          <w:tcPr>
            <w:tcW w:w="0" w:type="auto"/>
            <w:tcBorders>
              <w:top w:val="single" w:sz="4" w:space="0" w:color="auto"/>
              <w:bottom w:val="single" w:sz="4" w:space="0" w:color="auto"/>
            </w:tcBorders>
            <w:vAlign w:val="bottom"/>
          </w:tcPr>
          <w:p w14:paraId="689DE55F" w14:textId="7FDF884E" w:rsidR="009C0122" w:rsidRPr="000F3BC1" w:rsidDel="00D57C60" w:rsidRDefault="009C0122">
            <w:pPr>
              <w:pStyle w:val="MDPI31text"/>
              <w:spacing w:after="240"/>
              <w:rPr>
                <w:del w:id="1655" w:author="Nicolás Riveras Muñoz" w:date="2022-09-13T15:32:00Z"/>
              </w:rPr>
              <w:pPrChange w:id="1656" w:author="Nicolás Riveras Muñoz" w:date="2022-09-15T14:00:00Z">
                <w:pPr>
                  <w:pStyle w:val="MDPI42tablebody"/>
                  <w:spacing w:line="240" w:lineRule="auto"/>
                  <w:jc w:val="left"/>
                </w:pPr>
              </w:pPrChange>
            </w:pPr>
            <w:del w:id="1657" w:author="Nicolás Riveras Muñoz" w:date="2022-09-13T15:32:00Z">
              <w:r w:rsidRPr="000F3BC1" w:rsidDel="00D57C60">
                <w:delText>8.3 ± 0.6 a</w:delText>
              </w:r>
            </w:del>
          </w:p>
        </w:tc>
        <w:tc>
          <w:tcPr>
            <w:tcW w:w="1074" w:type="dxa"/>
            <w:tcBorders>
              <w:top w:val="single" w:sz="4" w:space="0" w:color="auto"/>
              <w:bottom w:val="single" w:sz="4" w:space="0" w:color="auto"/>
            </w:tcBorders>
            <w:vAlign w:val="center"/>
          </w:tcPr>
          <w:p w14:paraId="0C756B52" w14:textId="0231C2BF" w:rsidR="009C0122" w:rsidRPr="000F3BC1" w:rsidDel="00D57C60" w:rsidRDefault="009C0122">
            <w:pPr>
              <w:pStyle w:val="MDPI31text"/>
              <w:spacing w:after="240"/>
              <w:rPr>
                <w:del w:id="1658" w:author="Nicolás Riveras Muñoz" w:date="2022-09-13T15:32:00Z"/>
              </w:rPr>
              <w:pPrChange w:id="1659" w:author="Nicolás Riveras Muñoz" w:date="2022-09-15T14:00:00Z">
                <w:pPr>
                  <w:pStyle w:val="MDPI42tablebody"/>
                  <w:spacing w:line="240" w:lineRule="auto"/>
                </w:pPr>
              </w:pPrChange>
            </w:pPr>
            <w:del w:id="1660" w:author="Nicolás Riveras Muñoz" w:date="2022-09-13T15:32:00Z">
              <w:r w:rsidRPr="000F3BC1" w:rsidDel="00D57C60">
                <w:delText>SL</w:delText>
              </w:r>
            </w:del>
          </w:p>
        </w:tc>
      </w:tr>
    </w:tbl>
    <w:bookmarkEnd w:id="1363"/>
    <w:p w14:paraId="75C3900E" w14:textId="51134A33" w:rsidR="009C0122" w:rsidRPr="009C0122" w:rsidDel="00D57C60" w:rsidRDefault="009C0122">
      <w:pPr>
        <w:pStyle w:val="MDPI31text"/>
        <w:spacing w:after="240"/>
        <w:rPr>
          <w:del w:id="1661" w:author="Nicolás Riveras Muñoz" w:date="2022-09-13T15:32:00Z"/>
        </w:rPr>
        <w:pPrChange w:id="1662" w:author="Nicolás Riveras Muñoz" w:date="2022-09-15T14:00:00Z">
          <w:pPr>
            <w:pStyle w:val="MDPI43tablefooter"/>
          </w:pPr>
        </w:pPrChange>
      </w:pPr>
      <w:del w:id="1663" w:author="Nicolás Riveras Muñoz" w:date="2022-09-13T15:32:00Z">
        <w:r w:rsidRPr="009C0122" w:rsidDel="00D57C60">
          <w:rPr>
            <w:vertAlign w:val="superscript"/>
          </w:rPr>
          <w:delText>a</w:delText>
        </w:r>
        <w:r w:rsidDel="00D57C60">
          <w:rPr>
            <w:vertAlign w:val="superscript"/>
          </w:rPr>
          <w:delText xml:space="preserve"> </w:delText>
        </w:r>
        <w:r w:rsidRPr="009C0122" w:rsidDel="00D57C60">
          <w:delText>Different letter between averages of high and low PR areas for the same particle size denote statistically significant differences (p &lt;0.05).</w:delText>
        </w:r>
      </w:del>
    </w:p>
    <w:p w14:paraId="6A7A51AF" w14:textId="596440AC" w:rsidR="009C0122" w:rsidRPr="009C0122" w:rsidDel="00D4636D" w:rsidRDefault="009C0122">
      <w:pPr>
        <w:pStyle w:val="MDPI31text"/>
        <w:spacing w:after="240"/>
        <w:rPr>
          <w:del w:id="1664" w:author="Nicolás Riveras Muñoz" w:date="2022-09-13T19:19:00Z"/>
        </w:rPr>
        <w:pPrChange w:id="1665" w:author="Nicolás Riveras Muñoz" w:date="2022-09-15T14:00:00Z">
          <w:pPr>
            <w:pStyle w:val="MDPI43tablefooter"/>
            <w:spacing w:after="240"/>
          </w:pPr>
        </w:pPrChange>
      </w:pPr>
      <w:del w:id="1666" w:author="Nicolás Riveras Muñoz" w:date="2022-09-13T15:32:00Z">
        <w:r w:rsidRPr="009C0122" w:rsidDel="00D57C60">
          <w:rPr>
            <w:vertAlign w:val="superscript"/>
          </w:rPr>
          <w:delText>b</w:delText>
        </w:r>
        <w:r w:rsidDel="00D57C60">
          <w:rPr>
            <w:vertAlign w:val="superscript"/>
          </w:rPr>
          <w:delText xml:space="preserve"> </w:delText>
        </w:r>
        <w:r w:rsidRPr="009C0122" w:rsidDel="00D57C60">
          <w:delText>SL: Sandy loam.</w:delText>
        </w:r>
      </w:del>
    </w:p>
    <w:p w14:paraId="2C062815" w14:textId="78FB5CDC" w:rsidR="00E90EE1" w:rsidDel="00D4636D" w:rsidRDefault="00E90EE1">
      <w:pPr>
        <w:pStyle w:val="MDPI31text"/>
        <w:spacing w:after="240"/>
        <w:rPr>
          <w:del w:id="1667" w:author="Nicolás Riveras Muñoz" w:date="2022-09-13T19:18:00Z"/>
        </w:rPr>
      </w:pPr>
      <w:del w:id="1668" w:author="Nicolás Riveras Muñoz" w:date="2022-09-13T19:18:00Z">
        <w:r w:rsidRPr="000A3EDB" w:rsidDel="00D4636D">
          <w:rPr>
            <w:highlight w:val="yellow"/>
            <w:rPrChange w:id="1669" w:author="Nicolás Riveras Muñoz" w:date="2022-09-13T15:35:00Z">
              <w:rPr/>
            </w:rPrChange>
          </w:rPr>
          <w:delText>There was a trend of increasing sand content and decreasing silt content with depth. In addition, there were differences for clay and sand between the high and low PR areas (Table 1). The high PR area presented a higher average value of sand and lower average value of clay than the zone of low PR. Even so, within each analyzed area there is a high textural homogeneity,</w:delText>
        </w:r>
        <w:r w:rsidRPr="00E90EE1" w:rsidDel="00D4636D">
          <w:delText xml:space="preserve"> which allows to compare the treatments as result of management.</w:delText>
        </w:r>
      </w:del>
    </w:p>
    <w:p w14:paraId="3B958669" w14:textId="0789CCE2" w:rsidR="00E90EE1" w:rsidRPr="00D633BB" w:rsidRDefault="00E90EE1" w:rsidP="00E22C20">
      <w:pPr>
        <w:pStyle w:val="MDPI31text"/>
        <w:spacing w:after="240"/>
      </w:pPr>
      <w:r w:rsidRPr="00E90EE1">
        <w:t xml:space="preserve">Particle size distribution is largely explained by the natural distribution of this property within the soil and is not expected to show great variability. Changes of this property are expected as result of long-term processes, like selective erosion or in-situ weathering. Nevertheless, the local increase of the clay content affects other properties like water retention or organic matter content, that directly affect the mechanical and </w:t>
      </w:r>
      <w:r w:rsidRPr="00D633BB">
        <w:t>hydraulic behavior of the soil.</w:t>
      </w:r>
    </w:p>
    <w:p w14:paraId="4C859CCB" w14:textId="06FD2A72" w:rsidR="00633E3A" w:rsidRPr="00D633BB" w:rsidRDefault="00633E3A" w:rsidP="00633E3A">
      <w:pPr>
        <w:pStyle w:val="MDPI23heading3"/>
      </w:pPr>
      <w:bookmarkStart w:id="1670" w:name="_Toc438590008"/>
      <w:r w:rsidRPr="00D633BB">
        <w:t>Bulk Density (BD)</w:t>
      </w:r>
      <w:bookmarkEnd w:id="1670"/>
    </w:p>
    <w:p w14:paraId="05A406EE" w14:textId="6F2D6764" w:rsidR="00F74F00" w:rsidRPr="00D633BB" w:rsidDel="00971939" w:rsidRDefault="00F74F00">
      <w:pPr>
        <w:pStyle w:val="MDPI31text"/>
        <w:spacing w:after="240"/>
        <w:rPr>
          <w:del w:id="1671" w:author="Nicolás Riveras Muñoz" w:date="2022-09-13T19:41:00Z"/>
        </w:rPr>
      </w:pPr>
      <w:r w:rsidRPr="00D633BB">
        <w:t xml:space="preserve">Due to the tillage practices at this study site, BD is a property that varies within the </w:t>
      </w:r>
      <w:del w:id="1672" w:author="Nicolás Riveras Muñoz" w:date="2022-09-13T19:22:00Z">
        <w:r w:rsidRPr="00D633BB" w:rsidDel="00686527">
          <w:delText xml:space="preserve">same </w:delText>
        </w:r>
      </w:del>
      <w:r w:rsidRPr="00D633BB">
        <w:t xml:space="preserve">season </w:t>
      </w:r>
      <w:r w:rsidR="00621DD9">
        <w:fldChar w:fldCharType="begin"/>
      </w:r>
      <w:r w:rsidR="00894EB4">
        <w:instrText xml:space="preserve"> ADDIN EN.CITE &lt;EndNote&gt;&lt;Cite&gt;&lt;Author&gt;Osunbitan&lt;/Author&gt;&lt;Year&gt;2005&lt;/Year&gt;&lt;RecNum&gt;49&lt;/RecNum&gt;&lt;DisplayText&gt;&lt;style size="10"&gt;[48]&lt;/style&gt;&lt;/DisplayText&gt;&lt;record&gt;&lt;rec-number&gt;49&lt;/rec-number&gt;&lt;foreign-keys&gt;&lt;key app="EN" db-id="92awdsetoxzefievsa9pszafwdxx9ttssdae" timestamp="1600085626"&gt;49&lt;/key&gt;&lt;/foreign-keys&gt;&lt;ref-type name="Journal Article"&gt;17&lt;/ref-type&gt;&lt;contributors&gt;&lt;authors&gt;&lt;author&gt;Osunbitan, J. A.&lt;/author&gt;&lt;author&gt;Oyedele, D. J.&lt;/author&gt;&lt;author&gt;Adekalu, K. O.&lt;/author&gt;&lt;/authors&gt;&lt;/contributors&gt;&lt;auth-address&gt;Obafemi Awolowo Univ, Fac Agr, Dept Soil Sci, Ife, Nigeria&amp;#xD;Obafemi Awolowo Univ, Fac Technol, Dept Agr Engn, Ife, Nigeria&lt;/auth-address&gt;&lt;titles&gt;&lt;title&gt;Tillage effects on bulk density, hydraulic conductivity and strength of a loamy sand soil in southwestern Nigeria&lt;/title&gt;&lt;secondary-title&gt;Soil &amp;amp; Tillage Research&lt;/secondary-title&gt;&lt;alt-title&gt;Soil Tillage Res&lt;/alt-title&gt;&lt;/titles&gt;&lt;periodical&gt;&lt;full-title&gt;Soil &amp;amp; Tillage Research&lt;/full-title&gt;&lt;/periodical&gt;&lt;pages&gt;57-64&lt;/pages&gt;&lt;volume&gt;82&lt;/volume&gt;&lt;number&gt;1&lt;/number&gt;&lt;keywords&gt;&lt;keyword&gt;saturated hydraulic conductivity&lt;/keyword&gt;&lt;keyword&gt;southwestern nigeria&lt;/keyword&gt;&lt;keyword&gt;cone index&lt;/keyword&gt;&lt;keyword&gt;penetration resistance&lt;/keyword&gt;&lt;keyword&gt;tillage&lt;/keyword&gt;&lt;keyword&gt;loamy sand soil&lt;/keyword&gt;&lt;keyword&gt;bulk density&lt;/keyword&gt;&lt;keyword&gt;macropores&lt;/keyword&gt;&lt;keyword&gt;mesopores&lt;/keyword&gt;&lt;keyword&gt;infiltration&lt;/keyword&gt;&lt;keyword&gt;corn&lt;/keyword&gt;&lt;keyword&gt;erosion&lt;/keyword&gt;&lt;/keywords&gt;&lt;dates&gt;&lt;year&gt;2005&lt;/year&gt;&lt;pub-dates&gt;&lt;date&gt;May&lt;/date&gt;&lt;/pub-dates&gt;&lt;/dates&gt;&lt;isbn&gt;0167-1987&lt;/isbn&gt;&lt;accession-num&gt;WOS:000229261900008&lt;/accession-num&gt;&lt;urls&gt;&lt;related-urls&gt;&lt;url&gt;&lt;style face="underline" font="default" size="100%"&gt;&amp;lt;Go to ISI&amp;gt;://WOS:000229261900008&lt;/style&gt;&lt;/url&gt;&lt;/related-urls&gt;&lt;/urls&gt;&lt;electronic-resource-num&gt;10.1016/j.still.2004.05.007&lt;/electronic-resource-num&gt;&lt;language&gt;English&lt;/language&gt;&lt;/record&gt;&lt;/Cite&gt;&lt;/EndNote&gt;</w:instrText>
      </w:r>
      <w:r w:rsidR="00621DD9">
        <w:fldChar w:fldCharType="separate"/>
      </w:r>
      <w:r w:rsidR="00894EB4">
        <w:rPr>
          <w:noProof/>
        </w:rPr>
        <w:t>[48]</w:t>
      </w:r>
      <w:r w:rsidR="00621DD9">
        <w:fldChar w:fldCharType="end"/>
      </w:r>
      <w:r w:rsidRPr="00D633BB">
        <w:t xml:space="preserve">. These variations reflect changes in soil structure, which are closely related to total porosity, the latter being highly sensitive to the content of organic matter (OM) and to the management </w:t>
      </w:r>
      <w:r w:rsidR="00621DD9">
        <w:fldChar w:fldCharType="begin"/>
      </w:r>
      <w:r w:rsidR="00894EB4">
        <w:instrText xml:space="preserve"> ADDIN EN.CITE &lt;EndNote&gt;&lt;Cite&gt;&lt;Author&gt;Horn&lt;/Author&gt;&lt;Year&gt;1994&lt;/Year&gt;&lt;RecNum&gt;36&lt;/RecNum&gt;&lt;DisplayText&gt;&lt;style size="10"&gt;[46]&lt;/style&gt;&lt;/DisplayText&gt;&lt;record&gt;&lt;rec-number&gt;36&lt;/rec-number&gt;&lt;foreign-keys&gt;&lt;key app="EN" db-id="92awdsetoxzefievsa9pszafwdxx9ttssdae" timestamp="1600082904"&gt;36&lt;/key&gt;&lt;/foreign-keys&gt;&lt;ref-type name="Book Section"&gt;5&lt;/ref-type&gt;&lt;contributors&gt;&lt;authors&gt;&lt;author&gt;Horn, R.&lt;/author&gt;&lt;author&gt;Lebert, M.&lt;/author&gt;&lt;/authors&gt;&lt;secondary-authors&gt;&lt;author&gt;Soane, B. D.&lt;/author&gt;&lt;author&gt;van Ouwerkerk, C.&lt;/author&gt;&lt;/secondary-authors&gt;&lt;/contributors&gt;&lt;titles&gt;&lt;title&gt;Soil Compactability and Compressibility&lt;/title&gt;&lt;secondary-title&gt;Soil Compaction in Crop Production&lt;/secondary-title&gt;&lt;tertiary-title&gt;Developments in Agricultural Engineering&lt;/tertiary-title&gt;&lt;/titles&gt;&lt;pages&gt;45-69&lt;/pages&gt;&lt;volume&gt;11&lt;/volume&gt;&lt;dates&gt;&lt;year&gt;1994&lt;/year&gt;&lt;/dates&gt;&lt;publisher&gt;Elsevier&lt;/publisher&gt;&lt;isbn&gt;9780444882868&lt;/isbn&gt;&lt;urls&gt;&lt;related-urls&gt;&lt;url&gt;http://www.sciencedirect.com/science/article/pii/B9780444882868500118&lt;/url&gt;&lt;url&gt;https://www.sciencedirect.com/science/article/pii/B9780444882868500118?via%3Dihub&lt;/url&gt;&lt;/related-urls&gt;&lt;/urls&gt;&lt;electronic-resource-num&gt;10.1016/b978-0-444-88286-8.50011-8&lt;/electronic-resource-num&gt;&lt;/record&gt;&lt;/Cite&gt;&lt;/EndNote&gt;</w:instrText>
      </w:r>
      <w:r w:rsidR="00621DD9">
        <w:fldChar w:fldCharType="separate"/>
      </w:r>
      <w:r w:rsidR="00894EB4">
        <w:rPr>
          <w:noProof/>
        </w:rPr>
        <w:t>[46]</w:t>
      </w:r>
      <w:r w:rsidR="00621DD9">
        <w:fldChar w:fldCharType="end"/>
      </w:r>
      <w:r w:rsidRPr="00D633BB">
        <w:t xml:space="preserve">. This occurs because any load applied to the soil surface is transmitted in three dimensions through the solid, </w:t>
      </w:r>
      <w:r w:rsidR="00C769F3" w:rsidRPr="00D633BB">
        <w:t>liquid,</w:t>
      </w:r>
      <w:r w:rsidRPr="00D633BB">
        <w:t xml:space="preserve"> and gaseous phases. If the air permeability is high enough to allow the immediate deformation of the air-filled pores, soil settlement will primarily affect the flow of water </w:t>
      </w:r>
      <w:bookmarkStart w:id="1673" w:name="_Hlk50932932"/>
      <w:r w:rsidR="00621DD9">
        <w:fldChar w:fldCharType="begin"/>
      </w:r>
      <w:r w:rsidR="00894EB4">
        <w:instrText xml:space="preserve"> ADDIN EN.CITE &lt;EndNote&gt;&lt;Cite&gt;&lt;Author&gt;Horn&lt;/Author&gt;&lt;Year&gt;2003&lt;/Year&gt;&lt;RecNum&gt;34&lt;/RecNum&gt;&lt;DisplayText&gt;&lt;style size="10"&gt;[40]&lt;/style&gt;&lt;/DisplayText&gt;&lt;record&gt;&lt;rec-number&gt;34&lt;/rec-number&gt;&lt;foreign-keys&gt;&lt;key app="EN" db-id="92awdsetoxzefievsa9pszafwdxx9ttssdae" timestamp="1600082682"&gt;34&lt;/key&gt;&lt;/foreign-keys&gt;&lt;ref-type name="Journal Article"&gt;17&lt;/ref-type&gt;&lt;contributors&gt;&lt;authors&gt;&lt;author&gt;Horn, R.&lt;/author&gt;&lt;/authors&gt;&lt;/contributors&gt;&lt;auth-address&gt;Univ Kiel, Inst Plant Nutr &amp;amp; Soil Sci, D-24118 Kiel, Germany&lt;/auth-address&gt;&lt;titles&gt;&lt;title&gt;Stress-strain effects in structured unsaturated soils on coupled mechanical and hydraulic processes&lt;/title&gt;&lt;secondary-title&gt;Geoderma&lt;/secondary-title&gt;&lt;alt-title&gt;Geoderma&lt;/alt-title&gt;&lt;/titles&gt;&lt;periodical&gt;&lt;full-title&gt;Geoderma&lt;/full-title&gt;&lt;/periodical&gt;&lt;alt-periodical&gt;&lt;full-title&gt;Geoderma&lt;/full-title&gt;&lt;/alt-periodical&gt;&lt;pages&gt;77-88&lt;/pages&gt;&lt;volume&gt;116&lt;/volume&gt;&lt;number&gt;1-2&lt;/number&gt;&lt;keywords&gt;&lt;keyword&gt;shear stress&lt;/keyword&gt;&lt;keyword&gt;precompression stress&lt;/keyword&gt;&lt;keyword&gt;strength&lt;/keyword&gt;&lt;keyword&gt;hydraulic conductivity&lt;/keyword&gt;&lt;keyword&gt;structured soils&lt;/keyword&gt;&lt;keyword&gt;pore size distribution&lt;/keyword&gt;&lt;keyword&gt;subsoil compaction&lt;/keyword&gt;&lt;/keywords&gt;&lt;dates&gt;&lt;year&gt;2003&lt;/year&gt;&lt;pub-dates&gt;&lt;date&gt;Sep&lt;/date&gt;&lt;/pub-dates&gt;&lt;/dates&gt;&lt;isbn&gt;0016-7061&lt;/isbn&gt;&lt;accession-num&gt;WOS:000184249400006&lt;/accession-num&gt;&lt;urls&gt;&lt;related-urls&gt;&lt;url&gt;&amp;lt;Go to ISI&amp;gt;://WOS:000184249400006&lt;/url&gt;&lt;/related-urls&gt;&lt;/urls&gt;&lt;electronic-resource-num&gt;10.1016/S0016-7061(03)00095-8&lt;/electronic-resource-num&gt;&lt;language&gt;English&lt;/language&gt;&lt;/record&gt;&lt;/Cite&gt;&lt;/EndNote&gt;</w:instrText>
      </w:r>
      <w:r w:rsidR="00621DD9">
        <w:fldChar w:fldCharType="separate"/>
      </w:r>
      <w:r w:rsidR="00894EB4">
        <w:rPr>
          <w:noProof/>
        </w:rPr>
        <w:t>[40]</w:t>
      </w:r>
      <w:r w:rsidR="00621DD9">
        <w:fldChar w:fldCharType="end"/>
      </w:r>
      <w:r w:rsidRPr="00D633BB">
        <w:t>.</w:t>
      </w:r>
      <w:bookmarkEnd w:id="1673"/>
    </w:p>
    <w:p w14:paraId="79B0DD6C" w14:textId="77777777" w:rsidR="00971939" w:rsidRPr="00D633BB" w:rsidRDefault="00971939" w:rsidP="00E22C20">
      <w:pPr>
        <w:pStyle w:val="MDPI31text"/>
        <w:spacing w:after="240"/>
        <w:rPr>
          <w:ins w:id="1674" w:author="Nicolás Riveras Muñoz" w:date="2022-09-13T19:41:00Z"/>
        </w:rPr>
      </w:pPr>
    </w:p>
    <w:p w14:paraId="00AA87BF" w14:textId="3AD5A10C" w:rsidR="00F74F00" w:rsidRPr="00D633BB" w:rsidRDefault="00F74F00" w:rsidP="00E22C20">
      <w:pPr>
        <w:pStyle w:val="MDPI31text"/>
        <w:spacing w:after="240"/>
      </w:pPr>
      <w:moveFromRangeStart w:id="1675" w:author="Nicolás Riveras Muñoz" w:date="2022-09-13T19:41:00Z" w:name="move113990486"/>
      <w:moveFrom w:id="1676" w:author="Nicolás Riveras Muñoz" w:date="2022-09-13T19:41:00Z">
        <w:r w:rsidRPr="00D633BB" w:rsidDel="00971939">
          <w:t>Thus, in sectors in-the-wheel-track (</w:t>
        </w:r>
        <w:r w:rsidR="00EF2A7B" w:rsidRPr="00D633BB" w:rsidDel="00971939">
          <w:t>IT</w:t>
        </w:r>
        <w:r w:rsidRPr="00D633BB" w:rsidDel="00971939">
          <w:t>), higher BD values are expected compared to areas outside-the-wheel-track (</w:t>
        </w:r>
        <w:r w:rsidR="00EF2A7B" w:rsidRPr="00D633BB" w:rsidDel="00971939">
          <w:t>OT</w:t>
        </w:r>
        <w:r w:rsidRPr="00D633BB" w:rsidDel="00971939">
          <w:t xml:space="preserve">); results that could not be observed in every case in the presented study (Figure 4). In addition, the values of BD in both sampling areas do not present great variability, so there are no differences attributable to the treatments in the areas of high and low PR. </w:t>
        </w:r>
      </w:moveFrom>
      <w:moveFromRangeEnd w:id="1675"/>
      <w:r w:rsidR="00621DD9">
        <w:fldChar w:fldCharType="begin"/>
      </w:r>
      <w:r w:rsidR="00412A2D">
        <w:instrText xml:space="preserve"> ADDIN EN.CITE &lt;EndNote&gt;&lt;Cite AuthorYear="1"&gt;&lt;Author&gt;Sandoval&lt;/Author&gt;&lt;Year&gt;2012&lt;/Year&gt;&lt;RecNum&gt;55&lt;/RecNum&gt;&lt;DisplayText&gt;&lt;style size="10"&gt;Sandoval, et al. [23]&lt;/style&gt;&lt;/DisplayText&gt;&lt;record&gt;&lt;rec-number&gt;55&lt;/rec-number&gt;&lt;foreign-keys&gt;&lt;key app="EN" db-id="92awdsetoxzefievsa9pszafwdxx9ttssdae" timestamp="1600086176"&gt;55&lt;/key&gt;&lt;/foreign-keys&gt;&lt;ref-type name="Book"&gt;6&lt;/ref-type&gt;&lt;contributors&gt;&lt;authors&gt;&lt;author&gt;Sandoval, M&lt;/author&gt;&lt;author&gt;Dörner, J&lt;/author&gt;&lt;author&gt;Seguel, O&lt;/author&gt;&lt;author&gt;Cuevas, J&lt;/author&gt;&lt;author&gt;Rivera, D&lt;/author&gt;&lt;/authors&gt;&lt;/contributors&gt;&lt;titles&gt;&lt;title&gt;Métodos de análisis físicos de suelos&lt;/title&gt;&lt;secondary-title&gt;Publicaciones del Departamento de Suelos y Recursos Naturales&lt;/secondary-title&gt;&lt;/titles&gt;&lt;periodical&gt;&lt;full-title&gt;Publicaciones del Departamento de Suelos y Recursos Naturales&lt;/full-title&gt;&lt;/periodical&gt;&lt;number&gt;5&lt;/number&gt;&lt;dates&gt;&lt;year&gt;2012&lt;/year&gt;&lt;/dates&gt;&lt;urls&gt;&lt;/urls&gt;&lt;/record&gt;&lt;/Cite&gt;&lt;/EndNote&gt;</w:instrText>
      </w:r>
      <w:r w:rsidR="00621DD9">
        <w:fldChar w:fldCharType="separate"/>
      </w:r>
      <w:r w:rsidR="00412A2D">
        <w:rPr>
          <w:noProof/>
        </w:rPr>
        <w:t>Sandoval, et al. [23]</w:t>
      </w:r>
      <w:r w:rsidR="00621DD9">
        <w:fldChar w:fldCharType="end"/>
      </w:r>
      <w:r w:rsidRPr="00D633BB">
        <w:t xml:space="preserve"> indicated for a sandy loam textural class, values of BD ranging from 1.4 to 1.8 Mg m</w:t>
      </w:r>
      <w:r w:rsidRPr="00D633BB">
        <w:rPr>
          <w:vertAlign w:val="superscript"/>
        </w:rPr>
        <w:t>-3</w:t>
      </w:r>
      <w:r w:rsidRPr="00D633BB">
        <w:t xml:space="preserve">; </w:t>
      </w:r>
      <w:del w:id="1677" w:author="Nicolás Riveras Muñoz" w:date="2022-09-14T11:07:00Z">
        <w:r w:rsidRPr="00D633BB" w:rsidDel="00535046">
          <w:delText>these values were low in relation to what was expected</w:delText>
        </w:r>
      </w:del>
      <w:ins w:id="1678" w:author="Nicolás Riveras Muñoz" w:date="2022-09-14T11:07:00Z">
        <w:r w:rsidR="00535046" w:rsidRPr="00D633BB">
          <w:t>higher than the values we observed</w:t>
        </w:r>
      </w:ins>
      <w:r w:rsidRPr="00D633BB">
        <w:t xml:space="preserve">. On the other hand, it is necessary to consider that sand has a lower compressibility compared to clay soils when </w:t>
      </w:r>
      <w:r w:rsidRPr="00D633BB">
        <w:lastRenderedPageBreak/>
        <w:t xml:space="preserve">subjected to external loads </w:t>
      </w:r>
      <w:r w:rsidR="00621DD9">
        <w:fldChar w:fldCharType="begin"/>
      </w:r>
      <w:r w:rsidR="00894EB4">
        <w:instrText xml:space="preserve"> ADDIN EN.CITE &lt;EndNote&gt;&lt;Cite&gt;&lt;Author&gt;Horn&lt;/Author&gt;&lt;Year&gt;1994&lt;/Year&gt;&lt;RecNum&gt;36&lt;/RecNum&gt;&lt;DisplayText&gt;&lt;style size="10"&gt;[46]&lt;/style&gt;&lt;/DisplayText&gt;&lt;record&gt;&lt;rec-number&gt;36&lt;/rec-number&gt;&lt;foreign-keys&gt;&lt;key app="EN" db-id="92awdsetoxzefievsa9pszafwdxx9ttssdae" timestamp="1600082904"&gt;36&lt;/key&gt;&lt;/foreign-keys&gt;&lt;ref-type name="Book Section"&gt;5&lt;/ref-type&gt;&lt;contributors&gt;&lt;authors&gt;&lt;author&gt;Horn, R.&lt;/author&gt;&lt;author&gt;Lebert, M.&lt;/author&gt;&lt;/authors&gt;&lt;secondary-authors&gt;&lt;author&gt;Soane, B. D.&lt;/author&gt;&lt;author&gt;van Ouwerkerk, C.&lt;/author&gt;&lt;/secondary-authors&gt;&lt;/contributors&gt;&lt;titles&gt;&lt;title&gt;Soil Compactability and Compressibility&lt;/title&gt;&lt;secondary-title&gt;Soil Compaction in Crop Production&lt;/secondary-title&gt;&lt;tertiary-title&gt;Developments in Agricultural Engineering&lt;/tertiary-title&gt;&lt;/titles&gt;&lt;pages&gt;45-69&lt;/pages&gt;&lt;volume&gt;11&lt;/volume&gt;&lt;dates&gt;&lt;year&gt;1994&lt;/year&gt;&lt;/dates&gt;&lt;publisher&gt;Elsevier&lt;/publisher&gt;&lt;isbn&gt;9780444882868&lt;/isbn&gt;&lt;urls&gt;&lt;related-urls&gt;&lt;url&gt;http://www.sciencedirect.com/science/article/pii/B9780444882868500118&lt;/url&gt;&lt;url&gt;https://www.sciencedirect.com/science/article/pii/B9780444882868500118?via%3Dihub&lt;/url&gt;&lt;/related-urls&gt;&lt;/urls&gt;&lt;electronic-resource-num&gt;10.1016/b978-0-444-88286-8.50011-8&lt;/electronic-resource-num&gt;&lt;/record&gt;&lt;/Cite&gt;&lt;/EndNote&gt;</w:instrText>
      </w:r>
      <w:r w:rsidR="00621DD9">
        <w:fldChar w:fldCharType="separate"/>
      </w:r>
      <w:r w:rsidR="00894EB4">
        <w:rPr>
          <w:noProof/>
        </w:rPr>
        <w:t>[46]</w:t>
      </w:r>
      <w:r w:rsidR="00621DD9">
        <w:fldChar w:fldCharType="end"/>
      </w:r>
      <w:r w:rsidRPr="00D633BB">
        <w:t xml:space="preserve">, so that depending on their shape, size and mixture they can maintain their values relatively stable in front of these mechanical load events </w:t>
      </w:r>
      <w:r w:rsidR="00621DD9">
        <w:fldChar w:fldCharType="begin"/>
      </w:r>
      <w:r w:rsidR="00894EB4">
        <w:instrText xml:space="preserve"> ADDIN EN.CITE &lt;EndNote&gt;&lt;Cite&gt;&lt;Author&gt;Blume&lt;/Author&gt;&lt;Year&gt;2010&lt;/Year&gt;&lt;RecNum&gt;7&lt;/RecNum&gt;&lt;DisplayText&gt;&lt;style size="10"&gt;[49]&lt;/style&gt;&lt;/DisplayText&gt;&lt;record&gt;&lt;rec-number&gt;7&lt;/rec-number&gt;&lt;foreign-keys&gt;&lt;key app="EN" db-id="92awdsetoxzefievsa9pszafwdxx9ttssdae" timestamp="1600069142"&gt;7&lt;/key&gt;&lt;/foreign-keys&gt;&lt;ref-type name="Book"&gt;6&lt;/ref-type&gt;&lt;contributors&gt;&lt;authors&gt;&lt;author&gt;Blume, Hans-Peter&lt;/author&gt;&lt;author&gt;Bru</w:instrText>
      </w:r>
      <w:r w:rsidR="00894EB4">
        <w:rPr>
          <w:rFonts w:ascii="Times New Roman" w:hAnsi="Times New Roman"/>
        </w:rPr>
        <w:instrText>̈</w:instrText>
      </w:r>
      <w:r w:rsidR="00894EB4">
        <w:instrText>mmer, Gerhard W.&lt;/author&gt;&lt;author&gt;Horn, Rainer&lt;/author&gt;&lt;author&gt;Kandeler, Ellen&lt;/author&gt;&lt;author&gt;Ko</w:instrText>
      </w:r>
      <w:r w:rsidR="00894EB4">
        <w:rPr>
          <w:rFonts w:ascii="Times New Roman" w:hAnsi="Times New Roman"/>
        </w:rPr>
        <w:instrText>̈</w:instrText>
      </w:r>
      <w:r w:rsidR="00894EB4">
        <w:instrText>gel-Knabner, Ingrid&lt;/author&gt;&lt;author&gt;Kretzschmar, Ruben&lt;/author&gt;&lt;author&gt;Stahr, Karl&lt;/author&gt;&lt;author&gt;Wilke, Berndt-Michael&lt;/author&gt;&lt;author&gt;Scheffer, Fritz&lt;/author&gt;&lt;author&gt;Schachtschabel, Paul&lt;/author&gt;&lt;author&gt;Thiele-Bruhn, So</w:instrText>
      </w:r>
      <w:r w:rsidR="00894EB4">
        <w:rPr>
          <w:rFonts w:ascii="Times New Roman" w:hAnsi="Times New Roman"/>
        </w:rPr>
        <w:instrText>̈</w:instrText>
      </w:r>
      <w:r w:rsidR="00894EB4">
        <w:instrText>ren&lt;/author&gt;&lt;author&gt;Welp, Gerhard&lt;/author&gt;&lt;author&gt;Tippko</w:instrText>
      </w:r>
      <w:r w:rsidR="00894EB4">
        <w:rPr>
          <w:rFonts w:ascii="Times New Roman" w:hAnsi="Times New Roman"/>
        </w:rPr>
        <w:instrText>̈</w:instrText>
      </w:r>
      <w:r w:rsidR="00894EB4">
        <w:instrText>tter, Rolf&lt;/author&gt;&lt;author&gt;Springer-Verlag GmbH,&lt;/author&gt;&lt;/authors&gt;&lt;/contributors&gt;&lt;titles&gt;&lt;title&gt;Scheffer/Schachtschabel Lehrbuch der Bodenkunde&lt;/title&gt;&lt;/titles&gt;&lt;pages&gt;XIV, 569 Seiten&lt;/pages&gt;&lt;edition&gt;16. Auflage, (Nachdruck)&lt;/edition&gt;&lt;keywords&gt;&lt;keyword&gt;Lehrbuch&lt;/keyword&gt;&lt;/keywords&gt;&lt;dates&gt;&lt;year&gt;2010&lt;/year&gt;&lt;/dates&gt;&lt;pub-location&gt;Berlin Heidelberg&lt;/pub-location&gt;&lt;publisher&gt;Springer Spektrum&lt;/publisher&gt;&lt;isbn&gt;9783662499597&lt;/isbn&gt;&lt;urls&gt;&lt;/urls&gt;&lt;/record&gt;&lt;/Cite&gt;&lt;/EndNote&gt;</w:instrText>
      </w:r>
      <w:r w:rsidR="00621DD9">
        <w:fldChar w:fldCharType="separate"/>
      </w:r>
      <w:r w:rsidR="00894EB4">
        <w:rPr>
          <w:noProof/>
        </w:rPr>
        <w:t>[49]</w:t>
      </w:r>
      <w:r w:rsidR="00621DD9">
        <w:fldChar w:fldCharType="end"/>
      </w:r>
      <w:r w:rsidRPr="00D633BB">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6"/>
      </w:tblGrid>
      <w:tr w:rsidR="00F74F00" w:rsidRPr="00D633BB" w:rsidDel="000763E1" w14:paraId="51749AC6" w14:textId="0CB759A0" w:rsidTr="00421C5B">
        <w:trPr>
          <w:trHeight w:val="3402"/>
          <w:jc w:val="right"/>
          <w:del w:id="1679" w:author="Nicolás Riveras Muñoz" w:date="2022-09-14T21:26:00Z"/>
        </w:trPr>
        <w:tc>
          <w:tcPr>
            <w:tcW w:w="0" w:type="auto"/>
          </w:tcPr>
          <w:p w14:paraId="3A39AB7D" w14:textId="015749D0" w:rsidR="00F74F00" w:rsidRPr="00D633BB" w:rsidDel="000763E1" w:rsidRDefault="00421C5B">
            <w:pPr>
              <w:spacing w:after="240" w:line="360" w:lineRule="auto"/>
              <w:jc w:val="right"/>
              <w:rPr>
                <w:del w:id="1680" w:author="Nicolás Riveras Muñoz" w:date="2022-09-14T21:26:00Z"/>
                <w:moveFrom w:id="1681" w:author="Nicolás Riveras Muñoz" w:date="2022-09-13T15:45:00Z"/>
                <w:b/>
                <w:szCs w:val="22"/>
              </w:rPr>
              <w:pPrChange w:id="1682" w:author="Nicolás Riveras Muñoz" w:date="2022-09-15T13:59:00Z">
                <w:pPr>
                  <w:spacing w:line="360" w:lineRule="auto"/>
                  <w:jc w:val="right"/>
                </w:pPr>
              </w:pPrChange>
            </w:pPr>
            <w:moveFromRangeStart w:id="1683" w:author="Nicolás Riveras Muñoz" w:date="2022-09-13T15:45:00Z" w:name="move113976321"/>
            <w:moveFrom w:id="1684" w:author="Nicolás Riveras Muñoz" w:date="2022-09-13T15:45:00Z">
              <w:del w:id="1685" w:author="Nicolás Riveras Muñoz" w:date="2022-09-14T21:26:00Z">
                <w:r w:rsidRPr="00D633BB" w:rsidDel="000763E1">
                  <w:drawing>
                    <wp:inline distT="0" distB="0" distL="0" distR="0" wp14:anchorId="706E3928" wp14:editId="6587FD39">
                      <wp:extent cx="4320000" cy="21600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20000" cy="2160000"/>
                              </a:xfrm>
                              <a:prstGeom prst="rect">
                                <a:avLst/>
                              </a:prstGeom>
                              <a:noFill/>
                              <a:ln>
                                <a:noFill/>
                              </a:ln>
                            </pic:spPr>
                          </pic:pic>
                        </a:graphicData>
                      </a:graphic>
                    </wp:inline>
                  </w:drawing>
                </w:r>
              </w:del>
            </w:moveFrom>
          </w:p>
        </w:tc>
      </w:tr>
    </w:tbl>
    <w:p w14:paraId="016278E6" w14:textId="232E972D" w:rsidR="00F74F00" w:rsidRPr="00D633BB" w:rsidDel="00112567" w:rsidRDefault="00F74F00">
      <w:pPr>
        <w:pStyle w:val="MDPI51figurecaption"/>
        <w:rPr>
          <w:moveFrom w:id="1686" w:author="Nicolás Riveras Muñoz" w:date="2022-09-13T15:45:00Z"/>
          <w:bCs/>
        </w:rPr>
      </w:pPr>
      <w:moveFrom w:id="1687" w:author="Nicolás Riveras Muñoz" w:date="2022-09-13T15:45:00Z">
        <w:r w:rsidRPr="00D633BB" w:rsidDel="00112567">
          <w:rPr>
            <w:b/>
          </w:rPr>
          <w:t xml:space="preserve">Figure 4. </w:t>
        </w:r>
        <w:r w:rsidRPr="00D633BB" w:rsidDel="00112567">
          <w:rPr>
            <w:bCs/>
          </w:rPr>
          <w:t>Bulk density (BD) depending on the treatments of the study. Average ± standard deviation values. There were no statistically significant differences (p&gt; 0</w:t>
        </w:r>
        <w:r w:rsidR="00530EE7" w:rsidRPr="00D633BB" w:rsidDel="00112567">
          <w:rPr>
            <w:bCs/>
          </w:rPr>
          <w:t>.</w:t>
        </w:r>
        <w:r w:rsidRPr="00D633BB" w:rsidDel="00112567">
          <w:rPr>
            <w:bCs/>
          </w:rPr>
          <w:t>05).</w:t>
        </w:r>
      </w:moveFrom>
    </w:p>
    <w:moveFromRangeEnd w:id="1683"/>
    <w:p w14:paraId="5AF45EEC" w14:textId="1EC76000" w:rsidR="002C3E45" w:rsidRPr="00D633BB" w:rsidRDefault="002C3E45" w:rsidP="00E22C20">
      <w:pPr>
        <w:pStyle w:val="MDPI31text"/>
        <w:spacing w:after="240"/>
      </w:pPr>
      <w:r w:rsidRPr="00D633BB">
        <w:t xml:space="preserve">Although the area of high PR presented lower values of BD at the position inside the track, this tendency would not correspond to the expected values due to exposure to strong pressures caused by the passage of machinery in the area under the wheel track. This may be related to the plowing that loosens the soil, inverting and releasing compacted areas. For the case of the high PR site, having a higher sand content, the first pass of the machinery generates its final settlement </w:t>
      </w:r>
      <w:r w:rsidR="00621DD9">
        <w:fldChar w:fldCharType="begin"/>
      </w:r>
      <w:r w:rsidR="00894EB4">
        <w:instrText xml:space="preserve"> ADDIN EN.CITE &lt;EndNote&gt;&lt;Cite&gt;&lt;Author&gt;Horn&lt;/Author&gt;&lt;Year&gt;2003&lt;/Year&gt;&lt;RecNum&gt;34&lt;/RecNum&gt;&lt;DisplayText&gt;&lt;style size="10"&gt;[40]&lt;/style&gt;&lt;/DisplayText&gt;&lt;record&gt;&lt;rec-number&gt;34&lt;/rec-number&gt;&lt;foreign-keys&gt;&lt;key app="EN" db-id="92awdsetoxzefievsa9pszafwdxx9ttssdae" timestamp="1600082682"&gt;34&lt;/key&gt;&lt;/foreign-keys&gt;&lt;ref-type name="Journal Article"&gt;17&lt;/ref-type&gt;&lt;contributors&gt;&lt;authors&gt;&lt;author&gt;Horn, R.&lt;/author&gt;&lt;/authors&gt;&lt;/contributors&gt;&lt;auth-address&gt;Univ Kiel, Inst Plant Nutr &amp;amp; Soil Sci, D-24118 Kiel, Germany&lt;/auth-address&gt;&lt;titles&gt;&lt;title&gt;Stress-strain effects in structured unsaturated soils on coupled mechanical and hydraulic processes&lt;/title&gt;&lt;secondary-title&gt;Geoderma&lt;/secondary-title&gt;&lt;alt-title&gt;Geoderma&lt;/alt-title&gt;&lt;/titles&gt;&lt;periodical&gt;&lt;full-title&gt;Geoderma&lt;/full-title&gt;&lt;/periodical&gt;&lt;alt-periodical&gt;&lt;full-title&gt;Geoderma&lt;/full-title&gt;&lt;/alt-periodical&gt;&lt;pages&gt;77-88&lt;/pages&gt;&lt;volume&gt;116&lt;/volume&gt;&lt;number&gt;1-2&lt;/number&gt;&lt;keywords&gt;&lt;keyword&gt;shear stress&lt;/keyword&gt;&lt;keyword&gt;precompression stress&lt;/keyword&gt;&lt;keyword&gt;strength&lt;/keyword&gt;&lt;keyword&gt;hydraulic conductivity&lt;/keyword&gt;&lt;keyword&gt;structured soils&lt;/keyword&gt;&lt;keyword&gt;pore size distribution&lt;/keyword&gt;&lt;keyword&gt;subsoil compaction&lt;/keyword&gt;&lt;/keywords&gt;&lt;dates&gt;&lt;year&gt;2003&lt;/year&gt;&lt;pub-dates&gt;&lt;date&gt;Sep&lt;/date&gt;&lt;/pub-dates&gt;&lt;/dates&gt;&lt;isbn&gt;0016-7061&lt;/isbn&gt;&lt;accession-num&gt;WOS:000184249400006&lt;/accession-num&gt;&lt;urls&gt;&lt;related-urls&gt;&lt;url&gt;&amp;lt;Go to ISI&amp;gt;://WOS:000184249400006&lt;/url&gt;&lt;/related-urls&gt;&lt;/urls&gt;&lt;electronic-resource-num&gt;10.1016/S0016-7061(03)00095-8&lt;/electronic-resource-num&gt;&lt;language&gt;English&lt;/language&gt;&lt;/record&gt;&lt;/Cite&gt;&lt;/EndNote&gt;</w:instrText>
      </w:r>
      <w:r w:rsidR="00621DD9">
        <w:fldChar w:fldCharType="separate"/>
      </w:r>
      <w:r w:rsidR="00894EB4">
        <w:rPr>
          <w:noProof/>
        </w:rPr>
        <w:t>[40]</w:t>
      </w:r>
      <w:r w:rsidR="00621DD9">
        <w:fldChar w:fldCharType="end"/>
      </w:r>
      <w:r w:rsidRPr="00D633BB">
        <w:t xml:space="preserve">. Preventing the subsequent rearrangement of particles; while </w:t>
      </w:r>
      <w:bookmarkStart w:id="1688" w:name="_Hlk49260172"/>
      <w:ins w:id="1689" w:author="Nicolás Riveras Muñoz" w:date="2022-09-14T21:25:00Z">
        <w:r w:rsidR="000763E1" w:rsidRPr="000763E1">
          <w:t xml:space="preserve">places without </w:t>
        </w:r>
        <w:r w:rsidR="000763E1">
          <w:t xml:space="preserve">machinery </w:t>
        </w:r>
        <w:r w:rsidR="000763E1" w:rsidRPr="000763E1">
          <w:t>crossing</w:t>
        </w:r>
        <w:r w:rsidR="000763E1">
          <w:t xml:space="preserve"> </w:t>
        </w:r>
        <w:r w:rsidR="000763E1" w:rsidRPr="000763E1">
          <w:t>(-M)</w:t>
        </w:r>
      </w:ins>
      <w:del w:id="1690" w:author="Nicolás Riveras Muñoz" w:date="2022-09-14T21:25:00Z">
        <w:r w:rsidRPr="00D633BB" w:rsidDel="000763E1">
          <w:delText>outside-the-wheel-track (</w:delText>
        </w:r>
        <w:r w:rsidR="00EF2A7B" w:rsidRPr="00D633BB" w:rsidDel="000763E1">
          <w:delText>OT</w:delText>
        </w:r>
        <w:r w:rsidRPr="00D633BB" w:rsidDel="000763E1">
          <w:delText>)</w:delText>
        </w:r>
      </w:del>
      <w:bookmarkEnd w:id="1688"/>
      <w:r w:rsidRPr="00D633BB">
        <w:t xml:space="preserve">, the particles continue to settle with the successive cycles of wetting and drying generated by the irrigations </w:t>
      </w:r>
      <w:r w:rsidR="00621DD9">
        <w:fldChar w:fldCharType="begin"/>
      </w:r>
      <w:r w:rsidR="00894EB4">
        <w:instrText xml:space="preserve"> ADDIN EN.CITE &lt;EndNote&gt;&lt;Cite&gt;&lt;Author&gt;Seguel&lt;/Author&gt;&lt;Year&gt;2006&lt;/Year&gt;&lt;RecNum&gt;58&lt;/RecNum&gt;&lt;DisplayText&gt;&lt;style size="10"&gt;[50]&lt;/style&gt;&lt;/DisplayText&gt;&lt;record&gt;&lt;rec-number&gt;58&lt;/rec-number&gt;&lt;foreign-keys&gt;&lt;key app="EN" db-id="92awdsetoxzefievsa9pszafwdxx9ttssdae" timestamp="1600086325"&gt;58&lt;/key&gt;&lt;/foreign-keys&gt;&lt;ref-type name="Journal Article"&gt;17&lt;/ref-type&gt;&lt;contributors&gt;&lt;authors&gt;&lt;author&gt;Seguel, O.&lt;/author&gt;&lt;author&gt;Horn, R.&lt;/author&gt;&lt;/authors&gt;&lt;/contributors&gt;&lt;auth-address&gt;Univ Austral Chile, Fac Ciencias Agr, Inst Ingn Agr &amp;amp; Suelos, Valdivia, Chile&amp;#xD;Univ Chile, Fac Ciencias Agron, Dept Ingn &amp;amp; Suelos, Santiago, Chile&amp;#xD;Univ Kiel, Inst Plant Nutr &amp;amp; Soil Sci, D-24118 Kiel, Germany&lt;/auth-address&gt;&lt;titles&gt;&lt;title&gt;Structure properties and pore dynamics in aggregate beds due to wetting-drying cycles&lt;/title&gt;&lt;secondary-title&gt;Journal of Plant Nutrition and Soil Science&lt;/secondary-title&gt;&lt;alt-title&gt;J Plant Nutr Soil Sc&lt;/alt-title&gt;&lt;/titles&gt;&lt;periodical&gt;&lt;full-title&gt;Journal of Plant Nutrition and Soil Science&lt;/full-title&gt;&lt;/periodical&gt;&lt;pages&gt;221-232&lt;/pages&gt;&lt;volume&gt;169&lt;/volume&gt;&lt;number&gt;2&lt;/number&gt;&lt;keywords&gt;&lt;keyword&gt;andisols&lt;/keyword&gt;&lt;keyword&gt;tensile strength&lt;/keyword&gt;&lt;keyword&gt;porosity&lt;/keyword&gt;&lt;keyword&gt;bulk density&lt;/keyword&gt;&lt;keyword&gt;water tension&lt;/keyword&gt;&lt;keyword&gt;soil-structure&lt;/keyword&gt;&lt;keyword&gt;mechanical-properties&lt;/keyword&gt;&lt;keyword&gt;organic-matter&lt;/keyword&gt;&lt;keyword&gt;water-content&lt;/keyword&gt;&lt;keyword&gt;strength&lt;/keyword&gt;&lt;keyword&gt;stresses&lt;/keyword&gt;&lt;keyword&gt;curve&lt;/keyword&gt;&lt;keyword&gt;time&lt;/keyword&gt;&lt;/keywords&gt;&lt;dates&gt;&lt;year&gt;2006&lt;/year&gt;&lt;pub-dates&gt;&lt;date&gt;Apr&lt;/date&gt;&lt;/pub-dates&gt;&lt;/dates&gt;&lt;isbn&gt;1436-8730&lt;/isbn&gt;&lt;accession-num&gt;WOS:000236991000009&lt;/accession-num&gt;&lt;urls&gt;&lt;related-urls&gt;&lt;url&gt;&amp;lt;Go to ISI&amp;gt;://WOS:000236991000009&lt;/url&gt;&lt;/related-urls&gt;&lt;/urls&gt;&lt;electronic-resource-num&gt;10.1002/jpln.200521854&lt;/electronic-resource-num&gt;&lt;language&gt;English&lt;/language&gt;&lt;/record&gt;&lt;/Cite&gt;&lt;/EndNote&gt;</w:instrText>
      </w:r>
      <w:r w:rsidR="00621DD9">
        <w:fldChar w:fldCharType="separate"/>
      </w:r>
      <w:r w:rsidR="00894EB4">
        <w:rPr>
          <w:noProof/>
        </w:rPr>
        <w:t>[50]</w:t>
      </w:r>
      <w:r w:rsidR="00621DD9">
        <w:fldChar w:fldCharType="end"/>
      </w:r>
      <w:r w:rsidRPr="00D633BB">
        <w:t xml:space="preserve">. </w:t>
      </w:r>
      <w:del w:id="1691" w:author="Nicolás Riveras Muñoz" w:date="2022-09-13T19:43:00Z">
        <w:r w:rsidRPr="00D633BB" w:rsidDel="00971939">
          <w:delText xml:space="preserve">The low PR area, as expected, showed lower values of BD outside the track compared to inside the track. However, these values were measured approximately 6 months after tillage, so they were probably higher than those recorded immediately after soil preparation. </w:delText>
        </w:r>
      </w:del>
      <w:r w:rsidRPr="00D633BB">
        <w:t xml:space="preserve">In </w:t>
      </w:r>
      <w:del w:id="1692" w:author="Nicolás Riveras Muñoz" w:date="2022-09-14T11:08:00Z">
        <w:r w:rsidRPr="00D633BB" w:rsidDel="00535046">
          <w:delText>this regard</w:delText>
        </w:r>
      </w:del>
      <w:ins w:id="1693" w:author="Nicolás Riveras Muñoz" w:date="2022-09-14T11:08:00Z">
        <w:r w:rsidR="00535046" w:rsidRPr="00D633BB">
          <w:t xml:space="preserve">the </w:t>
        </w:r>
      </w:ins>
      <w:ins w:id="1694" w:author="Nicolás Riveras Muñoz" w:date="2022-09-14T11:09:00Z">
        <w:r w:rsidR="00535046" w:rsidRPr="00D633BB">
          <w:t>sense</w:t>
        </w:r>
      </w:ins>
      <w:ins w:id="1695" w:author="Nicolás Riveras Muñoz" w:date="2022-09-14T11:08:00Z">
        <w:r w:rsidR="00535046" w:rsidRPr="00D633BB">
          <w:t xml:space="preserve"> of the time after the soil </w:t>
        </w:r>
      </w:ins>
      <w:ins w:id="1696" w:author="Nicolás Riveras Muñoz" w:date="2022-09-14T11:09:00Z">
        <w:r w:rsidR="00535046" w:rsidRPr="00D633BB">
          <w:t>tillage</w:t>
        </w:r>
      </w:ins>
      <w:r w:rsidRPr="00D633BB">
        <w:t xml:space="preserve">, </w:t>
      </w:r>
      <w:r w:rsidR="00621DD9">
        <w:fldChar w:fldCharType="begin"/>
      </w:r>
      <w:r w:rsidR="00412A2D">
        <w:instrText xml:space="preserve"> ADDIN EN.CITE &lt;EndNote&gt;&lt;Cite AuthorYear="1"&gt;&lt;Author&gt;Osunbitan&lt;/Author&gt;&lt;Year&gt;2005&lt;/Year&gt;&lt;RecNum&gt;49&lt;/RecNum&gt;&lt;DisplayText&gt;&lt;style size="10"&gt;Osunbitan, et al. [48]&lt;/style&gt;&lt;/DisplayText&gt;&lt;record&gt;&lt;rec-number&gt;49&lt;/rec-number&gt;&lt;foreign-keys&gt;&lt;key app="EN" db-id="92awdsetoxzefievsa9pszafwdxx9ttssdae" timestamp="1600085626"&gt;49&lt;/key&gt;&lt;/foreign-keys&gt;&lt;ref-type name="Journal Article"&gt;17&lt;/ref-type&gt;&lt;contributors&gt;&lt;authors&gt;&lt;author&gt;Osunbitan, J. A.&lt;/author&gt;&lt;author&gt;Oyedele, D. J.&lt;/author&gt;&lt;author&gt;Adekalu, K. O.&lt;/author&gt;&lt;/authors&gt;&lt;/contributors&gt;&lt;auth-address&gt;Obafemi Awolowo Univ, Fac Agr, Dept Soil Sci, Ife, Nigeria&amp;#xD;Obafemi Awolowo Univ, Fac Technol, Dept Agr Engn, Ife, Nigeria&lt;/auth-address&gt;&lt;titles&gt;&lt;title&gt;Tillage effects on bulk density, hydraulic conductivity and strength of a loamy sand soil in southwestern Nigeria&lt;/title&gt;&lt;secondary-title&gt;Soil &amp;amp; Tillage Research&lt;/secondary-title&gt;&lt;alt-title&gt;Soil Tillage Res&lt;/alt-title&gt;&lt;/titles&gt;&lt;periodical&gt;&lt;full-title&gt;Soil &amp;amp; Tillage Research&lt;/full-title&gt;&lt;/periodical&gt;&lt;pages&gt;57-64&lt;/pages&gt;&lt;volume&gt;82&lt;/volume&gt;&lt;number&gt;1&lt;/number&gt;&lt;keywords&gt;&lt;keyword&gt;saturated hydraulic conductivity&lt;/keyword&gt;&lt;keyword&gt;southwestern nigeria&lt;/keyword&gt;&lt;keyword&gt;cone index&lt;/keyword&gt;&lt;keyword&gt;penetration resistance&lt;/keyword&gt;&lt;keyword&gt;tillage&lt;/keyword&gt;&lt;keyword&gt;loamy sand soil&lt;/keyword&gt;&lt;keyword&gt;bulk density&lt;/keyword&gt;&lt;keyword&gt;macropores&lt;/keyword&gt;&lt;keyword&gt;mesopores&lt;/keyword&gt;&lt;keyword&gt;infiltration&lt;/keyword&gt;&lt;keyword&gt;corn&lt;/keyword&gt;&lt;keyword&gt;erosion&lt;/keyword&gt;&lt;/keywords&gt;&lt;dates&gt;&lt;year&gt;2005&lt;/year&gt;&lt;pub-dates&gt;&lt;date&gt;May&lt;/date&gt;&lt;/pub-dates&gt;&lt;/dates&gt;&lt;isbn&gt;0167-1987&lt;/isbn&gt;&lt;accession-num&gt;WOS:000229261900008&lt;/accession-num&gt;&lt;urls&gt;&lt;related-urls&gt;&lt;url&gt;&lt;style face="underline" font="default" size="100%"&gt;&amp;lt;Go to ISI&amp;gt;://WOS:000229261900008&lt;/style&gt;&lt;/url&gt;&lt;/related-urls&gt;&lt;/urls&gt;&lt;electronic-resource-num&gt;10.1016/j.still.2004.05.007&lt;/electronic-resource-num&gt;&lt;language&gt;English&lt;/language&gt;&lt;/record&gt;&lt;/Cite&gt;&lt;/EndNote&gt;</w:instrText>
      </w:r>
      <w:r w:rsidR="00621DD9">
        <w:fldChar w:fldCharType="separate"/>
      </w:r>
      <w:r w:rsidR="00412A2D">
        <w:rPr>
          <w:noProof/>
        </w:rPr>
        <w:t>Osunbitan, et al. [48]</w:t>
      </w:r>
      <w:r w:rsidR="00621DD9">
        <w:fldChar w:fldCharType="end"/>
      </w:r>
      <w:r w:rsidRPr="00D633BB">
        <w:t xml:space="preserve"> reported constant BD increases in different tillage systems after soil preparation, reaching values up to 55% higher after a few weeks.</w:t>
      </w:r>
    </w:p>
    <w:p w14:paraId="6BEA630A" w14:textId="0775674D" w:rsidR="002C3E45" w:rsidRPr="00D633BB" w:rsidRDefault="002C3E45" w:rsidP="00E22C20">
      <w:pPr>
        <w:pStyle w:val="MDPI31text"/>
        <w:spacing w:after="240"/>
      </w:pPr>
      <w:r w:rsidRPr="00D633BB">
        <w:t xml:space="preserve">Finally, to reduce the effect of the pressure exerted by the constant use of machinery for tillage, </w:t>
      </w:r>
      <w:r w:rsidR="00621DD9">
        <w:fldChar w:fldCharType="begin"/>
      </w:r>
      <w:r w:rsidR="00894EB4">
        <w:instrText xml:space="preserve"> ADDIN EN.CITE &lt;EndNote&gt;&lt;Cite AuthorYear="1"&gt;&lt;Author&gt;Horn&lt;/Author&gt;&lt;Year&gt;2009&lt;/Year&gt;&lt;RecNum&gt;35&lt;/RecNum&gt;&lt;DisplayText&gt;&lt;style size="10"&gt;Horn and Fleige [41]&lt;/style&gt;&lt;/DisplayText&gt;&lt;record&gt;&lt;rec-number&gt;35&lt;/rec-number&gt;&lt;foreign-keys&gt;&lt;key app="EN" db-id="92awdsetoxzefievsa9pszafwdxx9ttssdae" timestamp="1600082733"&gt;35&lt;/key&gt;&lt;/foreign-keys&gt;&lt;ref-type name="Journal Article"&gt;17&lt;/ref-type&gt;&lt;contributors&gt;&lt;authors&gt;&lt;author&gt;Horn, R.&lt;/author&gt;&lt;author&gt;Fleige, H.&lt;/author&gt;&lt;/authors&gt;&lt;/contributors&gt;&lt;auth-address&gt;Univ Kiel, Inst Plant Nutr &amp;amp; Soil Sci, D-24118 Kiel, Germany&lt;/auth-address&gt;&lt;titles&gt;&lt;title&gt;Risk assessment of subsoil compaction for arable soils in Northwest Germany at farm scale&lt;/title&gt;&lt;secondary-title&gt;Soil &amp;amp; Tillage Research&lt;/secondary-title&gt;&lt;alt-title&gt;Soil Tillage Res&lt;/alt-title&gt;&lt;/titles&gt;&lt;periodical&gt;&lt;full-title&gt;Soil &amp;amp; Tillage Research&lt;/full-title&gt;&lt;/periodical&gt;&lt;pages&gt;201-208&lt;/pages&gt;&lt;volume&gt;102&lt;/volume&gt;&lt;number&gt;2&lt;/number&gt;&lt;keywords&gt;&lt;keyword&gt;subsoil compaction&lt;/keyword&gt;&lt;keyword&gt;precompression stress&lt;/keyword&gt;&lt;keyword&gt;stress distribution&lt;/keyword&gt;&lt;keyword&gt;air capacity&lt;/keyword&gt;&lt;keyword&gt;luvisol&lt;/keyword&gt;&lt;keyword&gt;farm scale&lt;/keyword&gt;&lt;keyword&gt;soil protection law&lt;/keyword&gt;&lt;keyword&gt;physical-properties&lt;/keyword&gt;&lt;keyword&gt;load&lt;/keyword&gt;&lt;keyword&gt;deformation&lt;/keyword&gt;&lt;keyword&gt;strength&lt;/keyword&gt;&lt;keyword&gt;database&lt;/keyword&gt;&lt;keyword&gt;fluxes&lt;/keyword&gt;&lt;keyword&gt;impact&lt;/keyword&gt;&lt;keyword&gt;n2o&lt;/keyword&gt;&lt;keyword&gt;co2&lt;/keyword&gt;&lt;/keywords&gt;&lt;dates&gt;&lt;year&gt;2009&lt;/year&gt;&lt;pub-dates&gt;&lt;date&gt;Mar&lt;/date&gt;&lt;/pub-dates&gt;&lt;/dates&gt;&lt;isbn&gt;0167-1987&lt;/isbn&gt;&lt;accession-num&gt;WOS:000264225400005&lt;/accession-num&gt;&lt;urls&gt;&lt;related-urls&gt;&lt;url&gt;&lt;style face="underline" font="default" size="100%"&gt;&amp;lt;Go to ISI&amp;gt;://WOS:000264225400005&lt;/style&gt;&lt;/url&gt;&lt;/related-urls&gt;&lt;/urls&gt;&lt;electronic-resource-num&gt;10.1016/j.still.2008.07.015&lt;/electronic-resource-num&gt;&lt;language&gt;English&lt;/language&gt;&lt;/record&gt;&lt;/Cite&gt;&lt;/EndNote&gt;</w:instrText>
      </w:r>
      <w:r w:rsidR="00621DD9">
        <w:fldChar w:fldCharType="separate"/>
      </w:r>
      <w:r w:rsidR="00894EB4">
        <w:rPr>
          <w:noProof/>
        </w:rPr>
        <w:t>Horn and Fleige [41]</w:t>
      </w:r>
      <w:r w:rsidR="00621DD9">
        <w:fldChar w:fldCharType="end"/>
      </w:r>
      <w:r w:rsidRPr="00D633BB">
        <w:t xml:space="preserve"> recommend that this must be adjusted to the load capacity of soil and that the wheel load does not exceeds 3.3 Mg, a condition that is generally fulfilled in maize production systems in Chile.</w:t>
      </w:r>
    </w:p>
    <w:p w14:paraId="749BCAA2" w14:textId="592DC7CD" w:rsidR="00E90EE1" w:rsidRPr="00D633BB" w:rsidRDefault="00D86D5C" w:rsidP="009545B0">
      <w:pPr>
        <w:pStyle w:val="MDPI23heading3"/>
      </w:pPr>
      <w:r w:rsidRPr="00D633BB">
        <w:t>Soil Organic Matter (OM)</w:t>
      </w:r>
    </w:p>
    <w:p w14:paraId="767B3DF9" w14:textId="6E051473" w:rsidR="00D86D5C" w:rsidRPr="00D633BB" w:rsidRDefault="00D86D5C" w:rsidP="00E22C20">
      <w:pPr>
        <w:pStyle w:val="MDPI31text"/>
        <w:spacing w:after="240"/>
      </w:pPr>
      <w:r w:rsidRPr="00D633BB">
        <w:t xml:space="preserve">Soil organic matter has been applied as a wide term to describe all materials of biological origin in the soil </w:t>
      </w:r>
      <w:r w:rsidR="00621DD9">
        <w:fldChar w:fldCharType="begin"/>
      </w:r>
      <w:r w:rsidR="00894EB4">
        <w:instrText xml:space="preserve"> ADDIN EN.CITE &lt;EndNote&gt;&lt;Cite&gt;&lt;Author&gt;Stolt&lt;/Author&gt;&lt;Year&gt;2010&lt;/Year&gt;&lt;RecNum&gt;62&lt;/RecNum&gt;&lt;DisplayText&gt;&lt;style size="10"&gt;[51]&lt;/style&gt;&lt;/DisplayText&gt;&lt;record&gt;&lt;rec-number&gt;62&lt;/rec-number&gt;&lt;foreign-keys&gt;&lt;key app="EN" db-id="92awdsetoxzefievsa9pszafwdxx9ttssdae" timestamp="1600086577"&gt;62&lt;/key&gt;&lt;/foreign-keys&gt;&lt;ref-type name="Journal Article"&gt;17&lt;/ref-type&gt;&lt;contributors&gt;&lt;authors&gt;&lt;author&gt;Stolt, M. H.&lt;/author&gt;&lt;author&gt;Drohan, P. J.&lt;/author&gt;&lt;author&gt;Richardson, M. J.&lt;/author&gt;&lt;/authors&gt;&lt;/contributors&gt;&lt;auth-address&gt;Univ Rhode Isl, Dep Nat Resources Sci, Coastal Inst Kingston, Kingston, RI 02881 USA&amp;#xD;Penn State Univ, Dep Crop &amp;amp; Soil Sci, University Pk, PA 16802 USA&amp;#xD;EA Engn Sci &amp;amp; Technol Inc, Warwick, RI USA&lt;/auth-address&gt;&lt;titles&gt;&lt;title&gt;Insights and Approaches for Mapping Soil Organic Carbon as a Dynamic Soil Property&lt;/title&gt;&lt;secondary-title&gt;Soil Science Society of America Journal&lt;/secondary-title&gt;&lt;alt-title&gt;Soil Sci Soc Am J&lt;/alt-title&gt;&lt;/titles&gt;&lt;periodical&gt;&lt;full-title&gt;Soil Science Society of America Journal&lt;/full-title&gt;&lt;/periodical&gt;&lt;pages&gt;1685-1689&lt;/pages&gt;&lt;volume&gt;74&lt;/volume&gt;&lt;number&gt;5&lt;/number&gt;&lt;keywords&gt;&lt;keyword&gt;storage&lt;/keyword&gt;&lt;keyword&gt;nitrogen&lt;/keyword&gt;&lt;keyword&gt;tillage&lt;/keyword&gt;&lt;keyword&gt;impacts&lt;/keyword&gt;&lt;keyword&gt;quality&lt;/keyword&gt;&lt;keyword&gt;co2&lt;/keyword&gt;&lt;/keywords&gt;&lt;dates&gt;&lt;year&gt;2010&lt;/year&gt;&lt;pub-dates&gt;&lt;date&gt;Sep-Oct&lt;/date&gt;&lt;/pub-dates&gt;&lt;/dates&gt;&lt;publisher&gt;John Wiley &amp;amp; Sons, Ltd&lt;/publisher&gt;&lt;isbn&gt;0361-5995&lt;/isbn&gt;&lt;accession-num&gt;WOS:000281823100028&lt;/accession-num&gt;&lt;urls&gt;&lt;related-urls&gt;&lt;url&gt;&amp;lt;Go to ISI&amp;gt;://WOS:000281823100028&lt;/url&gt;&lt;/related-urls&gt;&lt;/urls&gt;&lt;electronic-resource-num&gt;10.2136/sssaj2009.0326N&lt;/electronic-resource-num&gt;&lt;language&gt;English&lt;/language&gt;&lt;access-date&gt;2020/09/14&lt;/access-date&gt;&lt;/record&gt;&lt;/Cite&gt;&lt;/EndNote&gt;</w:instrText>
      </w:r>
      <w:r w:rsidR="00621DD9">
        <w:fldChar w:fldCharType="separate"/>
      </w:r>
      <w:r w:rsidR="00894EB4">
        <w:rPr>
          <w:noProof/>
        </w:rPr>
        <w:t>[51]</w:t>
      </w:r>
      <w:r w:rsidR="00621DD9">
        <w:fldChar w:fldCharType="end"/>
      </w:r>
      <w:r w:rsidRPr="00D633BB">
        <w:t xml:space="preserve">. From the point of view of carbon fluxes, agriculture is defined as the anthropic manipulation of carbon through the absorption, fixation, emission and transfer of C between the different deposits </w:t>
      </w:r>
      <w:r w:rsidR="00621DD9">
        <w:fldChar w:fldCharType="begin"/>
      </w:r>
      <w:r w:rsidR="00894EB4">
        <w:instrText xml:space="preserve"> ADDIN EN.CITE &lt;EndNote&gt;&lt;Cite&gt;&lt;Author&gt;Lal&lt;/Author&gt;&lt;Year&gt;2004&lt;/Year&gt;&lt;RecNum&gt;40&lt;/RecNum&gt;&lt;DisplayText&gt;&lt;style size="10"&gt;[52]&lt;/style&gt;&lt;/DisplayText&gt;&lt;record&gt;&lt;rec-number&gt;40&lt;/rec-number&gt;&lt;foreign-keys&gt;&lt;key app="EN" db-id="92awdsetoxzefievsa9pszafwdxx9ttssdae" timestamp="1600083701"&gt;40&lt;/key&gt;&lt;/foreign-keys&gt;&lt;ref-type name="Journal Article"&gt;17&lt;/ref-type&gt;&lt;contributors&gt;&lt;authors&gt;&lt;author&gt;Lal, R.&lt;/author&gt;&lt;/authors&gt;&lt;/contributors&gt;&lt;auth-address&gt;Ohio State Univ, Sch Nat Resources, Carbon Management &amp;amp; Sequestrat Ctr, OARDC,FAES, Columbus, OH 43210 USA&lt;/auth-address&gt;&lt;titles&gt;&lt;title&gt;Soil carbon sequestration to mitigate climate change&lt;/title&gt;&lt;secondary-title&gt;Geoderma&lt;/secondary-title&gt;&lt;alt-title&gt;Geoderma&lt;/alt-title&gt;&lt;/titles&gt;&lt;periodical&gt;&lt;full-title&gt;Geoderma&lt;/full-title&gt;&lt;/periodical&gt;&lt;alt-periodical&gt;&lt;full-title&gt;Geoderma&lt;/full-title&gt;&lt;/alt-periodical&gt;&lt;pages&gt;1-22&lt;/pages&gt;&lt;volume&gt;123&lt;/volume&gt;&lt;number&gt;1-2&lt;/number&gt;&lt;keywords&gt;&lt;keyword&gt;greenhouse effect&lt;/keyword&gt;&lt;keyword&gt;soil restoration&lt;/keyword&gt;&lt;keyword&gt;conservation tillage&lt;/keyword&gt;&lt;keyword&gt;mulch fanning&lt;/keyword&gt;&lt;keyword&gt;cover cropping&lt;/keyword&gt;&lt;keyword&gt;the global c cycle&lt;/keyword&gt;&lt;keyword&gt;organic-matter content&lt;/keyword&gt;&lt;keyword&gt;residue management&lt;/keyword&gt;&lt;keyword&gt;change commitments&lt;/keyword&gt;&lt;keyword&gt;cropping systems&lt;/keyword&gt;&lt;keyword&gt;land management&lt;/keyword&gt;&lt;keyword&gt;atmospheric co2&lt;/keyword&gt;&lt;keyword&gt;european soils&lt;/keyword&gt;&lt;keyword&gt;nitrogen&lt;/keyword&gt;&lt;keyword&gt;erosion&lt;/keyword&gt;&lt;keyword&gt;agriculture&lt;/keyword&gt;&lt;/keywords&gt;&lt;dates&gt;&lt;year&gt;2004&lt;/year&gt;&lt;pub-dates&gt;&lt;date&gt;Nov&lt;/date&gt;&lt;/pub-dates&gt;&lt;/dates&gt;&lt;isbn&gt;0016-7061&lt;/isbn&gt;&lt;accession-num&gt;WOS:000224881800001&lt;/accession-num&gt;&lt;urls&gt;&lt;related-urls&gt;&lt;url&gt;&amp;lt;Go to ISI&amp;gt;://WOS:000224881800001&lt;/url&gt;&lt;/related-urls&gt;&lt;/urls&gt;&lt;electronic-resource-num&gt;10.1016/j.geoderma.2004.01.032&lt;/electronic-resource-num&gt;&lt;language&gt;English&lt;/language&gt;&lt;/record&gt;&lt;/Cite&gt;&lt;/EndNote&gt;</w:instrText>
      </w:r>
      <w:r w:rsidR="00621DD9">
        <w:fldChar w:fldCharType="separate"/>
      </w:r>
      <w:r w:rsidR="00894EB4">
        <w:rPr>
          <w:noProof/>
        </w:rPr>
        <w:t>[52]</w:t>
      </w:r>
      <w:r w:rsidR="00621DD9">
        <w:fldChar w:fldCharType="end"/>
      </w:r>
      <w:r w:rsidRPr="00D633BB">
        <w:t>, and its main effect is the emission of CO</w:t>
      </w:r>
      <w:r w:rsidRPr="00D633BB">
        <w:rPr>
          <w:vertAlign w:val="subscript"/>
          <w:rPrChange w:id="1697" w:author="Nicolás Riveras Muñoz" w:date="2022-09-14T17:09:00Z">
            <w:rPr/>
          </w:rPrChange>
        </w:rPr>
        <w:t>2</w:t>
      </w:r>
      <w:r w:rsidRPr="00D633BB">
        <w:t xml:space="preserve"> into the atmosphere due to the microbiological combustion of the OM, together with the stratification of organic waste by tillage systems </w:t>
      </w:r>
      <w:bookmarkStart w:id="1698" w:name="_Hlk50933045"/>
      <w:r w:rsidR="00621DD9">
        <w:fldChar w:fldCharType="begin"/>
      </w:r>
      <w:r w:rsidR="00894EB4">
        <w:instrText xml:space="preserve"> ADDIN EN.CITE &lt;EndNote&gt;&lt;Cite&gt;&lt;Author&gt;Franzluebbers&lt;/Author&gt;&lt;Year&gt;2002&lt;/Year&gt;&lt;RecNum&gt;22&lt;/RecNum&gt;&lt;DisplayText&gt;&lt;style size="10"&gt;[53]&lt;/style&gt;&lt;/DisplayText&gt;&lt;record&gt;&lt;rec-number&gt;22&lt;/rec-number&gt;&lt;foreign-keys&gt;&lt;key app="EN" db-id="92awdsetoxzefievsa9pszafwdxx9ttssdae" timestamp="1600076642"&gt;22&lt;/key&gt;&lt;/foreign-keys&gt;&lt;ref-type name="Journal Article"&gt;17&lt;/ref-type&gt;&lt;contributors&gt;&lt;authors&gt;&lt;author&gt;Franzluebbers, A. J.&lt;/author&gt;&lt;/authors&gt;&lt;/contributors&gt;&lt;auth-address&gt;USDA ARS, J Phil Campbell Sr Nat Res Conservat Ctr, Watkinsville, GA 30677 USA&lt;/auth-address&gt;&lt;titles&gt;&lt;title&gt;Soil organic matter stratification ratio as an indicator of soil quality&lt;/title&gt;&lt;secondary-title&gt;Soil &amp;amp; Tillage Research&lt;/secondary-title&gt;&lt;alt-title&gt;Soil Tillage Res&lt;/alt-title&gt;&lt;/titles&gt;&lt;periodical&gt;&lt;full-title&gt;Soil &amp;amp; Tillage Research&lt;/full-title&gt;&lt;/periodical&gt;&lt;pages&gt;95-106&lt;/pages&gt;&lt;volume&gt;66&lt;/volume&gt;&lt;number&gt;2&lt;/number&gt;&lt;keywords&gt;&lt;keyword&gt;conservation tillage&lt;/keyword&gt;&lt;keyword&gt;cropping intensity&lt;/keyword&gt;&lt;keyword&gt;potential nitrogen mineralization&lt;/keyword&gt;&lt;keyword&gt;soil microbial biomass&lt;/keyword&gt;&lt;keyword&gt;soil organic carbon&lt;/keyword&gt;&lt;keyword&gt;soil quality&lt;/keyword&gt;&lt;keyword&gt;wheat management-systems&lt;/keyword&gt;&lt;keyword&gt;co2 evolution&lt;/keyword&gt;&lt;keyword&gt;seasonal-changes&lt;/keyword&gt;&lt;keyword&gt;zero-tillage&lt;/keyword&gt;&lt;keyword&gt;great-plains&lt;/keyword&gt;&lt;keyword&gt;carbon&lt;/keyword&gt;&lt;keyword&gt;nitrogen&lt;/keyword&gt;&lt;keyword&gt;pools&lt;/keyword&gt;&lt;keyword&gt;residue&lt;/keyword&gt;&lt;keyword&gt;climate&lt;/keyword&gt;&lt;/keywords&gt;&lt;dates&gt;&lt;year&gt;2002&lt;/year&gt;&lt;pub-dates&gt;&lt;date&gt;Jul&lt;/date&gt;&lt;/pub-dates&gt;&lt;/dates&gt;&lt;isbn&gt;0167-1987&lt;/isbn&gt;&lt;accession-num&gt;WOS:000176641700002&lt;/accession-num&gt;&lt;urls&gt;&lt;related-urls&gt;&lt;url&gt;&lt;style face="underline" font="default" size="100%"&gt;&amp;lt;Go to ISI&amp;gt;://WOS:000176641700002&lt;/style&gt;&lt;/url&gt;&lt;/related-urls&gt;&lt;/urls&gt;&lt;electronic-resource-num&gt;10.1016/S0167-1987(02)00018-1&lt;/electronic-resource-num&gt;&lt;language&gt;English&lt;/language&gt;&lt;/record&gt;&lt;/Cite&gt;&lt;/EndNote&gt;</w:instrText>
      </w:r>
      <w:r w:rsidR="00621DD9">
        <w:fldChar w:fldCharType="separate"/>
      </w:r>
      <w:r w:rsidR="00894EB4">
        <w:rPr>
          <w:noProof/>
        </w:rPr>
        <w:t>[53]</w:t>
      </w:r>
      <w:r w:rsidR="00621DD9">
        <w:fldChar w:fldCharType="end"/>
      </w:r>
      <w:r w:rsidRPr="00D633BB">
        <w:t xml:space="preserve">. </w:t>
      </w:r>
      <w:bookmarkEnd w:id="1698"/>
      <w:r w:rsidRPr="00D633BB">
        <w:t xml:space="preserve">However, the long-term incorporation of organic matter to the soil reduces erosion and air pollution by </w:t>
      </w:r>
      <w:r w:rsidR="008C6449" w:rsidRPr="00D633BB">
        <w:t>stabilizing</w:t>
      </w:r>
      <w:r w:rsidRPr="00D633BB">
        <w:t xml:space="preserve"> the structure and improving the mechanical and </w:t>
      </w:r>
      <w:r w:rsidR="008C6449" w:rsidRPr="00D633BB">
        <w:t>hydraulic</w:t>
      </w:r>
      <w:r w:rsidRPr="00D633BB">
        <w:t xml:space="preserve"> </w:t>
      </w:r>
      <w:r w:rsidR="008C6449" w:rsidRPr="00D633BB">
        <w:t>behavior</w:t>
      </w:r>
      <w:r w:rsidRPr="00D633BB">
        <w:t xml:space="preserve"> to disturbances</w:t>
      </w:r>
      <w:r w:rsidRPr="00D633BB" w:rsidDel="0022186B">
        <w:t xml:space="preserve"> </w:t>
      </w:r>
      <w:r w:rsidR="00621DD9">
        <w:fldChar w:fldCharType="begin"/>
      </w:r>
      <w:r w:rsidR="00894EB4">
        <w:instrText xml:space="preserve"> ADDIN EN.CITE &lt;EndNote&gt;&lt;Cite&gt;&lt;Author&gt;Lal&lt;/Author&gt;&lt;Year&gt;2004&lt;/Year&gt;&lt;RecNum&gt;40&lt;/RecNum&gt;&lt;DisplayText&gt;&lt;style size="10"&gt;[52]&lt;/style&gt;&lt;/DisplayText&gt;&lt;record&gt;&lt;rec-number&gt;40&lt;/rec-number&gt;&lt;foreign-keys&gt;&lt;key app="EN" db-id="92awdsetoxzefievsa9pszafwdxx9ttssdae" timestamp="1600083701"&gt;40&lt;/key&gt;&lt;/foreign-keys&gt;&lt;ref-type name="Journal Article"&gt;17&lt;/ref-type&gt;&lt;contributors&gt;&lt;authors&gt;&lt;author&gt;Lal, R.&lt;/author&gt;&lt;/authors&gt;&lt;/contributors&gt;&lt;auth-address&gt;Ohio State Univ, Sch Nat Resources, Carbon Management &amp;amp; Sequestrat Ctr, OARDC,FAES, Columbus, OH 43210 USA&lt;/auth-address&gt;&lt;titles&gt;&lt;title&gt;Soil carbon sequestration to mitigate climate change&lt;/title&gt;&lt;secondary-title&gt;Geoderma&lt;/secondary-title&gt;&lt;alt-title&gt;Geoderma&lt;/alt-title&gt;&lt;/titles&gt;&lt;periodical&gt;&lt;full-title&gt;Geoderma&lt;/full-title&gt;&lt;/periodical&gt;&lt;alt-periodical&gt;&lt;full-title&gt;Geoderma&lt;/full-title&gt;&lt;/alt-periodical&gt;&lt;pages&gt;1-22&lt;/pages&gt;&lt;volume&gt;123&lt;/volume&gt;&lt;number&gt;1-2&lt;/number&gt;&lt;keywords&gt;&lt;keyword&gt;greenhouse effect&lt;/keyword&gt;&lt;keyword&gt;soil restoration&lt;/keyword&gt;&lt;keyword&gt;conservation tillage&lt;/keyword&gt;&lt;keyword&gt;mulch fanning&lt;/keyword&gt;&lt;keyword&gt;cover cropping&lt;/keyword&gt;&lt;keyword&gt;the global c cycle&lt;/keyword&gt;&lt;keyword&gt;organic-matter content&lt;/keyword&gt;&lt;keyword&gt;residue management&lt;/keyword&gt;&lt;keyword&gt;change commitments&lt;/keyword&gt;&lt;keyword&gt;cropping systems&lt;/keyword&gt;&lt;keyword&gt;land management&lt;/keyword&gt;&lt;keyword&gt;atmospheric co2&lt;/keyword&gt;&lt;keyword&gt;european soils&lt;/keyword&gt;&lt;keyword&gt;nitrogen&lt;/keyword&gt;&lt;keyword&gt;erosion&lt;/keyword&gt;&lt;keyword&gt;agriculture&lt;/keyword&gt;&lt;/keywords&gt;&lt;dates&gt;&lt;year&gt;2004&lt;/year&gt;&lt;pub-dates&gt;&lt;date&gt;Nov&lt;/date&gt;&lt;/pub-dates&gt;&lt;/dates&gt;&lt;isbn&gt;0016-7061&lt;/isbn&gt;&lt;accession-num&gt;WOS:000224881800001&lt;/accession-num&gt;&lt;urls&gt;&lt;related-urls&gt;&lt;url&gt;&amp;lt;Go to ISI&amp;gt;://WOS:000224881800001&lt;/url&gt;&lt;/related-urls&gt;&lt;/urls&gt;&lt;electronic-resource-num&gt;10.1016/j.geoderma.2004.01.032&lt;/electronic-resource-num&gt;&lt;language&gt;English&lt;/language&gt;&lt;/record&gt;&lt;/Cite&gt;&lt;/EndNote&gt;</w:instrText>
      </w:r>
      <w:r w:rsidR="00621DD9">
        <w:fldChar w:fldCharType="separate"/>
      </w:r>
      <w:r w:rsidR="00894EB4">
        <w:rPr>
          <w:noProof/>
        </w:rPr>
        <w:t>[52]</w:t>
      </w:r>
      <w:r w:rsidR="00621DD9">
        <w:fldChar w:fldCharType="end"/>
      </w:r>
      <w:r w:rsidRPr="00D633BB">
        <w:t xml:space="preserve">. </w:t>
      </w:r>
      <w:del w:id="1699" w:author="Nicolás Riveras Muñoz" w:date="2022-09-13T19:44:00Z">
        <w:r w:rsidRPr="00D633BB" w:rsidDel="003B2F62">
          <w:delText>I this study, OM contents differed between the treatments in different PR zones (Figure 5).</w:delText>
        </w:r>
      </w:del>
    </w:p>
    <w:p w14:paraId="4C56DE0F" w14:textId="1862A02D" w:rsidR="00D86D5C" w:rsidRPr="00D633BB" w:rsidDel="0015288B" w:rsidRDefault="00C36A98">
      <w:pPr>
        <w:pStyle w:val="MDPI23heading3"/>
        <w:jc w:val="center"/>
        <w:outlineLvl w:val="9"/>
        <w:rPr>
          <w:moveFrom w:id="1700" w:author="Nicolás Riveras Muñoz" w:date="2022-09-13T15:48:00Z"/>
        </w:rPr>
      </w:pPr>
      <w:moveFromRangeStart w:id="1701" w:author="Nicolás Riveras Muñoz" w:date="2022-09-13T15:48:00Z" w:name="move113976548"/>
      <w:moveFrom w:id="1702" w:author="Nicolás Riveras Muñoz" w:date="2022-09-13T15:48:00Z">
        <w:r w:rsidRPr="00D633BB" w:rsidDel="0015288B">
          <w:drawing>
            <wp:inline distT="0" distB="0" distL="0" distR="0" wp14:anchorId="5C7A8899" wp14:editId="302FBD69">
              <wp:extent cx="4320000" cy="2160000"/>
              <wp:effectExtent l="0" t="0" r="4445" b="0"/>
              <wp:docPr id="19" name="Picture 1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screen&#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20000" cy="2160000"/>
                      </a:xfrm>
                      <a:prstGeom prst="rect">
                        <a:avLst/>
                      </a:prstGeom>
                      <a:noFill/>
                      <a:ln>
                        <a:noFill/>
                      </a:ln>
                    </pic:spPr>
                  </pic:pic>
                </a:graphicData>
              </a:graphic>
            </wp:inline>
          </w:drawing>
        </w:r>
        <w:r w:rsidRPr="00D633BB" w:rsidDel="0015288B">
          <w:t xml:space="preserve"> </w:t>
        </w:r>
      </w:moveFrom>
    </w:p>
    <w:p w14:paraId="1D52B020" w14:textId="0EE2B74E" w:rsidR="00D86D5C" w:rsidRPr="00D633BB" w:rsidDel="0015288B" w:rsidRDefault="00D86D5C">
      <w:pPr>
        <w:pStyle w:val="MDPI51figurecaption"/>
        <w:rPr>
          <w:moveFrom w:id="1703" w:author="Nicolás Riveras Muñoz" w:date="2022-09-13T15:48:00Z"/>
          <w:b/>
        </w:rPr>
      </w:pPr>
      <w:moveFrom w:id="1704" w:author="Nicolás Riveras Muñoz" w:date="2022-09-13T15:48:00Z">
        <w:r w:rsidRPr="00D633BB" w:rsidDel="0015288B">
          <w:rPr>
            <w:b/>
          </w:rPr>
          <w:t xml:space="preserve">Figure 5. </w:t>
        </w:r>
        <w:r w:rsidRPr="00D633BB" w:rsidDel="0015288B">
          <w:rPr>
            <w:bCs/>
          </w:rPr>
          <w:t>Organic matter content (OM in %) as a function of position and depth. Average ± standard deviation values. In each zone, there were no statistically significant differences (p&gt; 0.05) between treatments.</w:t>
        </w:r>
      </w:moveFrom>
    </w:p>
    <w:p w14:paraId="240023F2" w14:textId="6608678D" w:rsidR="00267575" w:rsidRPr="00D633BB" w:rsidRDefault="00267575" w:rsidP="00E22C20">
      <w:pPr>
        <w:pStyle w:val="MDPI31text"/>
        <w:spacing w:after="240"/>
      </w:pPr>
      <w:moveFromRangeStart w:id="1705" w:author="Nicolás Riveras Muñoz" w:date="2022-09-13T19:47:00Z" w:name="move113990882"/>
      <w:moveFromRangeEnd w:id="1701"/>
      <w:moveFrom w:id="1706" w:author="Nicolás Riveras Muñoz" w:date="2022-09-13T19:47:00Z">
        <w:r w:rsidRPr="00D633BB" w:rsidDel="00777D6D">
          <w:t>At the study site, practices of incorporation of crop residues are frequently carried out, and mechanical work has replaced the burning of stubble. However, in the present study, the recorded contents of OM did not show great variability among treatments and presented levels which are considered as low (&lt;2.5%)</w:t>
        </w:r>
      </w:moveFrom>
      <w:moveFromRangeEnd w:id="1705"/>
      <w:del w:id="1707" w:author="Nicolás Riveras Muñoz" w:date="2022-09-14T11:30:00Z">
        <w:r w:rsidRPr="00D633BB" w:rsidDel="00EC4832">
          <w:delText>,</w:delText>
        </w:r>
      </w:del>
      <w:ins w:id="1708" w:author="Nicolás Riveras Muñoz" w:date="2022-09-14T11:26:00Z">
        <w:r w:rsidR="009A6246" w:rsidRPr="00D633BB">
          <w:t>An</w:t>
        </w:r>
      </w:ins>
      <w:ins w:id="1709" w:author="Nicolás Riveras Muñoz" w:date="2022-09-14T11:23:00Z">
        <w:r w:rsidR="009A6246" w:rsidRPr="00D633BB">
          <w:t xml:space="preserve"> OM</w:t>
        </w:r>
      </w:ins>
      <w:ins w:id="1710" w:author="Nicolás Riveras Muñoz" w:date="2022-09-14T11:24:00Z">
        <w:r w:rsidR="009A6246" w:rsidRPr="00D633BB">
          <w:t xml:space="preserve"> </w:t>
        </w:r>
      </w:ins>
      <w:ins w:id="1711" w:author="Nicolás Riveras Muñoz" w:date="2022-09-14T11:26:00Z">
        <w:r w:rsidR="009A6246" w:rsidRPr="00D633BB">
          <w:t xml:space="preserve">content </w:t>
        </w:r>
      </w:ins>
      <w:ins w:id="1712" w:author="Nicolás Riveras Muñoz" w:date="2022-09-14T11:24:00Z">
        <w:r w:rsidR="009A6246" w:rsidRPr="00D633BB">
          <w:t xml:space="preserve">lower than </w:t>
        </w:r>
      </w:ins>
      <w:ins w:id="1713" w:author="Nicolás Riveras Muñoz" w:date="2022-09-14T11:23:00Z">
        <w:r w:rsidR="009A6246" w:rsidRPr="00D633BB">
          <w:t>2.5%</w:t>
        </w:r>
      </w:ins>
      <w:ins w:id="1714" w:author="Nicolás Riveras Muñoz" w:date="2022-09-14T11:26:00Z">
        <w:r w:rsidR="009A6246" w:rsidRPr="00D633BB">
          <w:t xml:space="preserve"> is considered low, leading to </w:t>
        </w:r>
        <w:proofErr w:type="spellStart"/>
        <w:r w:rsidR="009A6246" w:rsidRPr="00D633BB">
          <w:t>soils</w:t>
        </w:r>
      </w:ins>
      <w:del w:id="1715" w:author="Nicolás Riveras Muñoz" w:date="2022-09-14T11:24:00Z">
        <w:r w:rsidRPr="00D633BB" w:rsidDel="009A6246">
          <w:delText xml:space="preserve"> </w:delText>
        </w:r>
      </w:del>
      <w:r w:rsidRPr="00D633BB">
        <w:t>with</w:t>
      </w:r>
      <w:proofErr w:type="spellEnd"/>
      <w:r w:rsidRPr="00D633BB">
        <w:t xml:space="preserve"> poor biological and physical condition for </w:t>
      </w:r>
      <w:del w:id="1716" w:author="Nicolás Riveras Muñoz" w:date="2022-09-14T11:27:00Z">
        <w:r w:rsidRPr="00D633BB" w:rsidDel="009A6246">
          <w:delText xml:space="preserve">soils of </w:delText>
        </w:r>
      </w:del>
      <w:r w:rsidRPr="00D633BB">
        <w:t>central Chile</w:t>
      </w:r>
      <w:ins w:id="1717" w:author="Nicolás Riveras Muñoz" w:date="2022-09-14T11:27:00Z">
        <w:r w:rsidR="009A6246" w:rsidRPr="00D633BB">
          <w:t>,</w:t>
        </w:r>
      </w:ins>
      <w:r w:rsidRPr="00D633BB">
        <w:t xml:space="preserve"> according to </w:t>
      </w:r>
      <w:r w:rsidR="00621DD9">
        <w:fldChar w:fldCharType="begin"/>
      </w:r>
      <w:r w:rsidR="00894EB4">
        <w:instrText xml:space="preserve"> ADDIN EN.CITE &lt;EndNote&gt;&lt;Cite AuthorYear="1"&gt;&lt;Author&gt;Ortega&lt;/Author&gt;&lt;Year&gt;1999&lt;/Year&gt;&lt;RecNum&gt;76&lt;/RecNum&gt;&lt;DisplayText&gt;&lt;style size="10"&gt;Ortega and Díaz [54]&lt;/style&gt;&lt;/DisplayText&gt;&lt;record&gt;&lt;rec-number&gt;76&lt;/rec-number&gt;&lt;foreign-keys&gt;&lt;key app="EN" db-id="92awdsetoxzefievsa9pszafwdxx9ttssdae" timestamp="1600095339"&gt;76&lt;/key&gt;&lt;/foreign-keys&gt;&lt;ref-type name="Book Section"&gt;5&lt;/ref-type&gt;&lt;contributors&gt;&lt;authors&gt;&lt;author&gt;R. Ortega&lt;/author&gt;&lt;author&gt;K. Díaz&lt;/author&gt;&lt;/authors&gt;&lt;secondary-authors&gt;&lt;author&gt;INIA&lt;/author&gt;&lt;/secondary-authors&gt;&lt;/contributors&gt;&lt;titles&gt;&lt;title&gt;Análisis de fertilidad de suelos y recomendación de fertilizantes.&lt;/title&gt;&lt;secondary-title&gt;Agricultura de Precisión. Introducción al Manejo sitio-específico&lt;/secondary-title&gt;&lt;tertiary-title&gt;Serie Quilamapu&lt;/tertiary-title&gt;&lt;/titles&gt;&lt;pages&gt;135-146&lt;/pages&gt;&lt;volume&gt;129&lt;/volume&gt;&lt;section&gt;6&lt;/section&gt;&lt;dates&gt;&lt;year&gt;1999&lt;/year&gt;&lt;/dates&gt;&lt;pub-location&gt;Chillán, Chile&lt;/pub-location&gt;&lt;urls&gt;&lt;/urls&gt;&lt;/record&gt;&lt;/Cite&gt;&lt;/EndNote&gt;</w:instrText>
      </w:r>
      <w:r w:rsidR="00621DD9">
        <w:fldChar w:fldCharType="separate"/>
      </w:r>
      <w:r w:rsidR="00894EB4">
        <w:rPr>
          <w:noProof/>
        </w:rPr>
        <w:t>Ortega and Díaz [54]</w:t>
      </w:r>
      <w:r w:rsidR="00621DD9">
        <w:fldChar w:fldCharType="end"/>
      </w:r>
      <w:r w:rsidRPr="00D633BB">
        <w:t xml:space="preserve">. Despite of this, the values are within the ranges expected for </w:t>
      </w:r>
      <w:proofErr w:type="spellStart"/>
      <w:r w:rsidRPr="00D633BB">
        <w:t>Inceptisols</w:t>
      </w:r>
      <w:proofErr w:type="spellEnd"/>
      <w:r w:rsidRPr="00D633BB">
        <w:t xml:space="preserve"> </w:t>
      </w:r>
      <w:r w:rsidR="00621DD9">
        <w:fldChar w:fldCharType="begin"/>
      </w:r>
      <w:r w:rsidR="00894EB4">
        <w:instrText xml:space="preserve"> ADDIN EN.CITE &lt;EndNote&gt;&lt;Cite&gt;&lt;Author&gt;Lal&lt;/Author&gt;&lt;Year&gt;2004&lt;/Year&gt;&lt;RecNum&gt;40&lt;/RecNum&gt;&lt;DisplayText&gt;&lt;style size="10"&gt;[52]&lt;/style&gt;&lt;/DisplayText&gt;&lt;record&gt;&lt;rec-number&gt;40&lt;/rec-number&gt;&lt;foreign-keys&gt;&lt;key app="EN" db-id="92awdsetoxzefievsa9pszafwdxx9ttssdae" timestamp="1600083701"&gt;40&lt;/key&gt;&lt;/foreign-keys&gt;&lt;ref-type name="Journal Article"&gt;17&lt;/ref-type&gt;&lt;contributors&gt;&lt;authors&gt;&lt;author&gt;Lal, R.&lt;/author&gt;&lt;/authors&gt;&lt;/contributors&gt;&lt;auth-address&gt;Ohio State Univ, Sch Nat Resources, Carbon Management &amp;amp; Sequestrat Ctr, OARDC,FAES, Columbus, OH 43210 USA&lt;/auth-address&gt;&lt;titles&gt;&lt;title&gt;Soil carbon sequestration to mitigate climate change&lt;/title&gt;&lt;secondary-title&gt;Geoderma&lt;/secondary-title&gt;&lt;alt-title&gt;Geoderma&lt;/alt-title&gt;&lt;/titles&gt;&lt;periodical&gt;&lt;full-title&gt;Geoderma&lt;/full-title&gt;&lt;/periodical&gt;&lt;alt-periodical&gt;&lt;full-title&gt;Geoderma&lt;/full-title&gt;&lt;/alt-periodical&gt;&lt;pages&gt;1-22&lt;/pages&gt;&lt;volume&gt;123&lt;/volume&gt;&lt;number&gt;1-2&lt;/number&gt;&lt;keywords&gt;&lt;keyword&gt;greenhouse effect&lt;/keyword&gt;&lt;keyword&gt;soil restoration&lt;/keyword&gt;&lt;keyword&gt;conservation tillage&lt;/keyword&gt;&lt;keyword&gt;mulch fanning&lt;/keyword&gt;&lt;keyword&gt;cover cropping&lt;/keyword&gt;&lt;keyword&gt;the global c cycle&lt;/keyword&gt;&lt;keyword&gt;organic-matter content&lt;/keyword&gt;&lt;keyword&gt;residue management&lt;/keyword&gt;&lt;keyword&gt;change commitments&lt;/keyword&gt;&lt;keyword&gt;cropping systems&lt;/keyword&gt;&lt;keyword&gt;land management&lt;/keyword&gt;&lt;keyword&gt;atmospheric co2&lt;/keyword&gt;&lt;keyword&gt;european soils&lt;/keyword&gt;&lt;keyword&gt;nitrogen&lt;/keyword&gt;&lt;keyword&gt;erosion&lt;/keyword&gt;&lt;keyword&gt;agriculture&lt;/keyword&gt;&lt;/keywords&gt;&lt;dates&gt;&lt;year&gt;2004&lt;/year&gt;&lt;pub-dates&gt;&lt;date&gt;Nov&lt;/date&gt;&lt;/pub-dates&gt;&lt;/dates&gt;&lt;isbn&gt;0016-7061&lt;/isbn&gt;&lt;accession-num&gt;WOS:000224881800001&lt;/accession-num&gt;&lt;urls&gt;&lt;related-urls&gt;&lt;url&gt;&amp;lt;Go to ISI&amp;gt;://WOS:000224881800001&lt;/url&gt;&lt;/related-urls&gt;&lt;/urls&gt;&lt;electronic-resource-num&gt;10.1016/j.geoderma.2004.01.032&lt;/electronic-resource-num&gt;&lt;language&gt;English&lt;/language&gt;&lt;/record&gt;&lt;/Cite&gt;&lt;/EndNote&gt;</w:instrText>
      </w:r>
      <w:r w:rsidR="00621DD9">
        <w:fldChar w:fldCharType="separate"/>
      </w:r>
      <w:r w:rsidR="00894EB4">
        <w:rPr>
          <w:noProof/>
        </w:rPr>
        <w:t>[52]</w:t>
      </w:r>
      <w:r w:rsidR="00621DD9">
        <w:fldChar w:fldCharType="end"/>
      </w:r>
      <w:r w:rsidRPr="00D633BB">
        <w:t xml:space="preserve">, which indicates that repeated </w:t>
      </w:r>
      <w:del w:id="1718" w:author="Nicolás Riveras Muñoz" w:date="2022-09-14T11:27:00Z">
        <w:r w:rsidRPr="00D633BB" w:rsidDel="009A6246">
          <w:delText xml:space="preserve">handling </w:delText>
        </w:r>
      </w:del>
      <w:ins w:id="1719" w:author="Nicolás Riveras Muñoz" w:date="2022-09-14T11:29:00Z">
        <w:r w:rsidR="00EC4832" w:rsidRPr="00D633BB">
          <w:t>management tillage and</w:t>
        </w:r>
      </w:ins>
      <w:ins w:id="1720" w:author="Nicolás Riveras Muñoz" w:date="2022-09-14T11:28:00Z">
        <w:r w:rsidR="00EC4832" w:rsidRPr="00D633BB">
          <w:t xml:space="preserve"> stubble incorporation </w:t>
        </w:r>
      </w:ins>
      <w:r w:rsidRPr="00D633BB">
        <w:t>has not diminished this property at the time of the study.</w:t>
      </w:r>
    </w:p>
    <w:p w14:paraId="54C292F1" w14:textId="1D709E6F" w:rsidR="00D86D5C" w:rsidRDefault="00267575" w:rsidP="00E22C20">
      <w:pPr>
        <w:pStyle w:val="MDPI31text"/>
        <w:spacing w:after="240"/>
      </w:pPr>
      <w:del w:id="1721" w:author="Nicolás Riveras Muñoz" w:date="2022-09-13T19:48:00Z">
        <w:r w:rsidRPr="00D633BB" w:rsidDel="009878A2">
          <w:delText xml:space="preserve">When comparing high and low PR areas, the high PR sector showed a lower level of OM of 1.78 </w:delText>
        </w:r>
        <w:r w:rsidRPr="00D633BB" w:rsidDel="009878A2">
          <w:rPr>
            <w:rFonts w:hint="eastAsia"/>
          </w:rPr>
          <w:delText>±</w:delText>
        </w:r>
        <w:r w:rsidRPr="00D633BB" w:rsidDel="009878A2">
          <w:delText xml:space="preserve"> 0.48%, than the low PR area with 2.23 </w:delText>
        </w:r>
        <w:r w:rsidRPr="00D633BB" w:rsidDel="009878A2">
          <w:rPr>
            <w:rFonts w:hint="eastAsia"/>
          </w:rPr>
          <w:delText>±</w:delText>
        </w:r>
        <w:r w:rsidRPr="00D633BB" w:rsidDel="009878A2">
          <w:delText xml:space="preserve"> 0.30% (α ≤ 0</w:delText>
        </w:r>
        <w:r w:rsidR="00530EE7" w:rsidRPr="00D633BB" w:rsidDel="009878A2">
          <w:delText>.</w:delText>
        </w:r>
        <w:r w:rsidRPr="00D633BB" w:rsidDel="009878A2">
          <w:delText>05). The low PR area had in average 0.45% more OM than the high PR site, which is equivalent to approximately 22 Mg ha</w:delText>
        </w:r>
        <w:r w:rsidRPr="00D633BB" w:rsidDel="009878A2">
          <w:rPr>
            <w:vertAlign w:val="superscript"/>
          </w:rPr>
          <w:delText>-1</w:delText>
        </w:r>
        <w:r w:rsidRPr="00D633BB" w:rsidDel="009878A2">
          <w:delText xml:space="preserve"> organic C between 0 - 40 cm depth. </w:delText>
        </w:r>
      </w:del>
      <w:ins w:id="1722" w:author="Nicolás Riveras Muñoz" w:date="2022-09-14T11:41:00Z">
        <w:r w:rsidR="00070E9F" w:rsidRPr="00D633BB">
          <w:t>The lower OM content in the high PR areas</w:t>
        </w:r>
      </w:ins>
      <w:del w:id="1723" w:author="Nicolás Riveras Muñoz" w:date="2022-09-14T11:41:00Z">
        <w:r w:rsidRPr="00D633BB" w:rsidDel="00070E9F">
          <w:delText>This finding</w:delText>
        </w:r>
      </w:del>
      <w:r w:rsidRPr="00D633BB">
        <w:t xml:space="preserve"> indicates that there is a loss of</w:t>
      </w:r>
      <w:r>
        <w:t xml:space="preserve"> OM affecting the fertility and erodibility of the soil, and different results were obtained even with similar soil management.</w:t>
      </w:r>
    </w:p>
    <w:p w14:paraId="410A8C9E" w14:textId="77777777" w:rsidR="00267575" w:rsidRPr="00BB6444" w:rsidRDefault="00267575" w:rsidP="00BB6444">
      <w:pPr>
        <w:pStyle w:val="MDPI22heading2"/>
        <w:spacing w:before="240"/>
      </w:pPr>
      <w:bookmarkStart w:id="1724" w:name="_Hlk52459117"/>
      <w:r w:rsidRPr="00BB6444">
        <w:t>Hydraulic Functionality of the Soil</w:t>
      </w:r>
    </w:p>
    <w:bookmarkEnd w:id="1724"/>
    <w:p w14:paraId="15CBFC9E" w14:textId="4CD97C86" w:rsidR="00D86D5C" w:rsidRPr="00BB6444" w:rsidRDefault="00267575" w:rsidP="00BB6444">
      <w:pPr>
        <w:pStyle w:val="MDPI23heading3"/>
      </w:pPr>
      <w:r w:rsidRPr="00BB6444">
        <w:t>Unsaturated Hydraulic Conductivity (</w:t>
      </w:r>
      <w:proofErr w:type="spellStart"/>
      <w:r w:rsidRPr="00BB6444">
        <w:t>K</w:t>
      </w:r>
      <w:r w:rsidR="00181751">
        <w:rPr>
          <w:vertAlign w:val="subscript"/>
        </w:rPr>
        <w:t>h</w:t>
      </w:r>
      <w:proofErr w:type="spellEnd"/>
      <w:r w:rsidRPr="00BB6444">
        <w:t>)</w:t>
      </w:r>
    </w:p>
    <w:p w14:paraId="0BDC81B4" w14:textId="33300F39" w:rsidR="00267575" w:rsidRPr="004F173B" w:rsidRDefault="004C2241" w:rsidP="00267575">
      <w:pPr>
        <w:pStyle w:val="MDPI31text"/>
        <w:spacing w:after="240"/>
      </w:pPr>
      <w:ins w:id="1725" w:author="Nicolás Riveras Muñoz" w:date="2022-09-14T16:43:00Z">
        <w:r w:rsidRPr="004F173B">
          <w:rPr>
            <w:rPrChange w:id="1726" w:author="Nicolás Riveras Muñoz" w:date="2022-09-14T17:03:00Z">
              <w:rPr>
                <w:highlight w:val="green"/>
              </w:rPr>
            </w:rPrChange>
          </w:rPr>
          <w:t xml:space="preserve">The observed </w:t>
        </w:r>
      </w:ins>
      <w:moveFromRangeStart w:id="1727" w:author="Nicolás Riveras Muñoz" w:date="2022-09-13T19:50:00Z" w:name="move113991041"/>
      <w:moveFrom w:id="1728" w:author="Nicolás Riveras Muñoz" w:date="2022-09-13T19:50:00Z">
        <w:r w:rsidR="00267575" w:rsidRPr="004F173B" w:rsidDel="005E59DE">
          <w:t>The average results obtained in the field, showed that the K</w:t>
        </w:r>
        <w:r w:rsidR="00181751" w:rsidRPr="004F173B" w:rsidDel="005E59DE">
          <w:rPr>
            <w:vertAlign w:val="subscript"/>
          </w:rPr>
          <w:t>h</w:t>
        </w:r>
        <w:r w:rsidR="00267575" w:rsidRPr="004F173B" w:rsidDel="005E59DE">
          <w:t xml:space="preserve"> was greater in the subsoil than in the topsoil, since in depth there is an increased content of sand (Table 1). In addition, at the time of taking the measurements, the formation of a laminar layer of fine particles that sealed the soil against the entry of water was observed on the surface</w:t>
        </w:r>
      </w:moveFrom>
      <w:moveFromRangeEnd w:id="1727"/>
      <w:del w:id="1729" w:author="Nicolás Riveras Muñoz" w:date="2022-09-14T12:42:00Z">
        <w:r w:rsidR="00267575" w:rsidRPr="004F173B" w:rsidDel="00FE09C5">
          <w:delText xml:space="preserve">. </w:delText>
        </w:r>
      </w:del>
      <w:ins w:id="1730" w:author="Nicolás Riveras Muñoz" w:date="2022-09-14T16:43:00Z">
        <w:r w:rsidRPr="004F173B">
          <w:rPr>
            <w:rPrChange w:id="1731" w:author="Nicolás Riveras Muñoz" w:date="2022-09-14T17:03:00Z">
              <w:rPr>
                <w:highlight w:val="green"/>
              </w:rPr>
            </w:rPrChange>
          </w:rPr>
          <w:t>h</w:t>
        </w:r>
      </w:ins>
      <w:ins w:id="1732" w:author="Nicolás Riveras Muñoz" w:date="2022-09-14T12:40:00Z">
        <w:r w:rsidR="00FE09C5" w:rsidRPr="004F173B">
          <w:rPr>
            <w:rPrChange w:id="1733" w:author="Nicolás Riveras Muñoz" w:date="2022-09-14T17:03:00Z">
              <w:rPr>
                <w:highlight w:val="green"/>
              </w:rPr>
            </w:rPrChange>
          </w:rPr>
          <w:t>igh</w:t>
        </w:r>
      </w:ins>
      <w:ins w:id="1734" w:author="Nicolás Riveras Muñoz" w:date="2022-09-14T16:44:00Z">
        <w:r w:rsidRPr="004F173B">
          <w:rPr>
            <w:rPrChange w:id="1735" w:author="Nicolás Riveras Muñoz" w:date="2022-09-14T17:03:00Z">
              <w:rPr>
                <w:highlight w:val="green"/>
              </w:rPr>
            </w:rPrChange>
          </w:rPr>
          <w:t>er</w:t>
        </w:r>
      </w:ins>
      <w:ins w:id="1736" w:author="Nicolás Riveras Muñoz" w:date="2022-09-14T12:40:00Z">
        <w:r w:rsidR="00FE09C5" w:rsidRPr="004F173B">
          <w:rPr>
            <w:rPrChange w:id="1737" w:author="Nicolás Riveras Muñoz" w:date="2022-09-14T17:03:00Z">
              <w:rPr>
                <w:highlight w:val="green"/>
              </w:rPr>
            </w:rPrChange>
          </w:rPr>
          <w:t xml:space="preserve"> </w:t>
        </w:r>
      </w:ins>
      <w:ins w:id="1738" w:author="Nicolás Riveras Muñoz" w:date="2022-09-14T15:02:00Z">
        <w:r w:rsidR="00385F5E" w:rsidRPr="004F173B">
          <w:rPr>
            <w:rPrChange w:id="1739" w:author="Nicolás Riveras Muñoz" w:date="2022-09-14T17:03:00Z">
              <w:rPr>
                <w:highlight w:val="green"/>
              </w:rPr>
            </w:rPrChange>
          </w:rPr>
          <w:t xml:space="preserve">values </w:t>
        </w:r>
      </w:ins>
      <w:ins w:id="1740" w:author="Nicolás Riveras Muñoz" w:date="2022-09-14T15:03:00Z">
        <w:r w:rsidR="00385F5E" w:rsidRPr="004F173B">
          <w:rPr>
            <w:rPrChange w:id="1741" w:author="Nicolás Riveras Muñoz" w:date="2022-09-14T17:03:00Z">
              <w:rPr>
                <w:highlight w:val="green"/>
              </w:rPr>
            </w:rPrChange>
          </w:rPr>
          <w:t xml:space="preserve">of </w:t>
        </w:r>
      </w:ins>
      <w:proofErr w:type="spellStart"/>
      <w:ins w:id="1742" w:author="Nicolás Riveras Muñoz" w:date="2022-09-14T12:40:00Z">
        <w:r w:rsidR="00FE09C5" w:rsidRPr="004F173B">
          <w:rPr>
            <w:rPrChange w:id="1743" w:author="Nicolás Riveras Muñoz" w:date="2022-09-14T17:03:00Z">
              <w:rPr>
                <w:highlight w:val="green"/>
              </w:rPr>
            </w:rPrChange>
          </w:rPr>
          <w:t>K</w:t>
        </w:r>
        <w:r w:rsidR="00FE09C5" w:rsidRPr="004F173B">
          <w:rPr>
            <w:vertAlign w:val="subscript"/>
            <w:rPrChange w:id="1744" w:author="Nicolás Riveras Muñoz" w:date="2022-09-14T17:03:00Z">
              <w:rPr>
                <w:highlight w:val="green"/>
              </w:rPr>
            </w:rPrChange>
          </w:rPr>
          <w:t>h</w:t>
        </w:r>
        <w:proofErr w:type="spellEnd"/>
        <w:r w:rsidR="00FE09C5" w:rsidRPr="004F173B">
          <w:rPr>
            <w:rPrChange w:id="1745" w:author="Nicolás Riveras Muñoz" w:date="2022-09-14T17:03:00Z">
              <w:rPr>
                <w:highlight w:val="green"/>
              </w:rPr>
            </w:rPrChange>
          </w:rPr>
          <w:t xml:space="preserve"> </w:t>
        </w:r>
      </w:ins>
      <w:ins w:id="1746" w:author="Nicolás Riveras Muñoz" w:date="2022-09-14T15:03:00Z">
        <w:r w:rsidR="00385F5E" w:rsidRPr="004F173B">
          <w:rPr>
            <w:rPrChange w:id="1747" w:author="Nicolás Riveras Muñoz" w:date="2022-09-14T17:03:00Z">
              <w:rPr>
                <w:highlight w:val="green"/>
              </w:rPr>
            </w:rPrChange>
          </w:rPr>
          <w:t>in the subsoil</w:t>
        </w:r>
      </w:ins>
      <w:ins w:id="1748" w:author="Nicolás Riveras Muñoz" w:date="2022-09-14T16:44:00Z">
        <w:r w:rsidRPr="004F173B">
          <w:rPr>
            <w:rPrChange w:id="1749" w:author="Nicolás Riveras Muñoz" w:date="2022-09-14T17:03:00Z">
              <w:rPr>
                <w:highlight w:val="green"/>
              </w:rPr>
            </w:rPrChange>
          </w:rPr>
          <w:t>, relative to the subsoil</w:t>
        </w:r>
      </w:ins>
      <w:ins w:id="1750" w:author="Nicolás Riveras Muñoz" w:date="2022-09-14T15:03:00Z">
        <w:r w:rsidR="00385F5E" w:rsidRPr="004F173B">
          <w:rPr>
            <w:rPrChange w:id="1751" w:author="Nicolás Riveras Muñoz" w:date="2022-09-14T17:03:00Z">
              <w:rPr>
                <w:highlight w:val="green"/>
              </w:rPr>
            </w:rPrChange>
          </w:rPr>
          <w:t xml:space="preserve"> </w:t>
        </w:r>
      </w:ins>
      <w:ins w:id="1752" w:author="Nicolás Riveras Muñoz" w:date="2022-09-14T12:40:00Z">
        <w:r w:rsidR="00FE09C5" w:rsidRPr="004F173B">
          <w:rPr>
            <w:rPrChange w:id="1753" w:author="Nicolás Riveras Muñoz" w:date="2022-09-14T17:03:00Z">
              <w:rPr>
                <w:highlight w:val="green"/>
              </w:rPr>
            </w:rPrChange>
          </w:rPr>
          <w:t xml:space="preserve">can be explained by the higher </w:t>
        </w:r>
      </w:ins>
      <w:ins w:id="1754" w:author="Nicolás Riveras Muñoz" w:date="2022-09-14T12:41:00Z">
        <w:r w:rsidR="00FE09C5" w:rsidRPr="004F173B">
          <w:rPr>
            <w:rPrChange w:id="1755" w:author="Nicolás Riveras Muñoz" w:date="2022-09-14T17:03:00Z">
              <w:rPr>
                <w:highlight w:val="green"/>
              </w:rPr>
            </w:rPrChange>
          </w:rPr>
          <w:t>amount of sand</w:t>
        </w:r>
      </w:ins>
      <w:ins w:id="1756" w:author="Nicolás Riveras Muñoz" w:date="2022-09-14T16:44:00Z">
        <w:r w:rsidRPr="004F173B">
          <w:rPr>
            <w:rPrChange w:id="1757" w:author="Nicolás Riveras Muñoz" w:date="2022-09-14T17:03:00Z">
              <w:rPr>
                <w:highlight w:val="green"/>
              </w:rPr>
            </w:rPrChange>
          </w:rPr>
          <w:t xml:space="preserve"> in depth</w:t>
        </w:r>
      </w:ins>
      <w:ins w:id="1758" w:author="Nicolás Riveras Muñoz" w:date="2022-09-14T12:41:00Z">
        <w:r w:rsidR="00FE09C5" w:rsidRPr="004F173B">
          <w:rPr>
            <w:rPrChange w:id="1759" w:author="Nicolás Riveras Muñoz" w:date="2022-09-14T17:03:00Z">
              <w:rPr>
                <w:highlight w:val="green"/>
              </w:rPr>
            </w:rPrChange>
          </w:rPr>
          <w:t xml:space="preserve">. There can be also a reduction of </w:t>
        </w:r>
        <w:proofErr w:type="spellStart"/>
        <w:r w:rsidR="00FE09C5" w:rsidRPr="004F173B">
          <w:rPr>
            <w:rPrChange w:id="1760" w:author="Nicolás Riveras Muñoz" w:date="2022-09-14T17:03:00Z">
              <w:rPr>
                <w:highlight w:val="green"/>
              </w:rPr>
            </w:rPrChange>
          </w:rPr>
          <w:t>K</w:t>
        </w:r>
        <w:r w:rsidR="00FE09C5" w:rsidRPr="004F173B">
          <w:rPr>
            <w:vertAlign w:val="subscript"/>
            <w:rPrChange w:id="1761" w:author="Nicolás Riveras Muñoz" w:date="2022-09-14T17:03:00Z">
              <w:rPr>
                <w:highlight w:val="green"/>
              </w:rPr>
            </w:rPrChange>
          </w:rPr>
          <w:t>h</w:t>
        </w:r>
        <w:proofErr w:type="spellEnd"/>
        <w:r w:rsidR="00FE09C5" w:rsidRPr="004F173B">
          <w:rPr>
            <w:rPrChange w:id="1762" w:author="Nicolás Riveras Muñoz" w:date="2022-09-14T17:03:00Z">
              <w:rPr>
                <w:highlight w:val="green"/>
              </w:rPr>
            </w:rPrChange>
          </w:rPr>
          <w:t xml:space="preserve"> in the topsoil due to an initial clogging of </w:t>
        </w:r>
      </w:ins>
      <w:ins w:id="1763" w:author="Nicolás Riveras Muñoz" w:date="2022-09-14T12:42:00Z">
        <w:r w:rsidR="00FE09C5" w:rsidRPr="004F173B">
          <w:rPr>
            <w:rPrChange w:id="1764" w:author="Nicolás Riveras Muñoz" w:date="2022-09-14T17:03:00Z">
              <w:rPr>
                <w:highlight w:val="green"/>
              </w:rPr>
            </w:rPrChange>
          </w:rPr>
          <w:t xml:space="preserve">the pores </w:t>
        </w:r>
      </w:ins>
      <w:del w:id="1765" w:author="Nicolás Riveras Muñoz" w:date="2022-09-14T12:42:00Z">
        <w:r w:rsidR="00267575" w:rsidRPr="004F173B" w:rsidDel="00FE09C5">
          <w:delText xml:space="preserve">This was probably due </w:delText>
        </w:r>
      </w:del>
      <w:ins w:id="1766" w:author="Nicolás Riveras Muñoz" w:date="2022-09-14T12:42:00Z">
        <w:r w:rsidR="00FE09C5" w:rsidRPr="004F173B">
          <w:rPr>
            <w:rPrChange w:id="1767" w:author="Nicolás Riveras Muñoz" w:date="2022-09-14T17:03:00Z">
              <w:rPr>
                <w:highlight w:val="green"/>
              </w:rPr>
            </w:rPrChange>
          </w:rPr>
          <w:t xml:space="preserve">as result of </w:t>
        </w:r>
      </w:ins>
      <w:del w:id="1768" w:author="Nicolás Riveras Muñoz" w:date="2022-09-14T12:42:00Z">
        <w:r w:rsidR="00267575" w:rsidRPr="004F173B" w:rsidDel="00FE09C5">
          <w:delText xml:space="preserve">to </w:delText>
        </w:r>
      </w:del>
      <w:del w:id="1769" w:author="Nicolás Riveras Muñoz" w:date="2022-09-14T12:43:00Z">
        <w:r w:rsidR="00267575" w:rsidRPr="004F173B" w:rsidDel="00B25C1F">
          <w:delText>a</w:delText>
        </w:r>
      </w:del>
      <w:ins w:id="1770" w:author="Nicolás Riveras Muñoz" w:date="2022-09-14T12:43:00Z">
        <w:r w:rsidR="00B25C1F" w:rsidRPr="004F173B">
          <w:rPr>
            <w:rPrChange w:id="1771" w:author="Nicolás Riveras Muñoz" w:date="2022-09-14T17:03:00Z">
              <w:rPr>
                <w:highlight w:val="green"/>
              </w:rPr>
            </w:rPrChange>
          </w:rPr>
          <w:t>the</w:t>
        </w:r>
      </w:ins>
      <w:r w:rsidR="00267575" w:rsidRPr="004F173B">
        <w:t xml:space="preserve"> dispersion </w:t>
      </w:r>
      <w:del w:id="1772" w:author="Nicolás Riveras Muñoz" w:date="2022-09-14T12:43:00Z">
        <w:r w:rsidR="00267575" w:rsidRPr="004F173B" w:rsidDel="00B25C1F">
          <w:delText xml:space="preserve">process </w:delText>
        </w:r>
      </w:del>
      <w:ins w:id="1773" w:author="Nicolás Riveras Muñoz" w:date="2022-09-14T12:43:00Z">
        <w:r w:rsidR="00B25C1F" w:rsidRPr="004F173B">
          <w:rPr>
            <w:rPrChange w:id="1774" w:author="Nicolás Riveras Muñoz" w:date="2022-09-14T17:03:00Z">
              <w:rPr>
                <w:highlight w:val="green"/>
              </w:rPr>
            </w:rPrChange>
          </w:rPr>
          <w:t xml:space="preserve">of the soil particles </w:t>
        </w:r>
      </w:ins>
      <w:r w:rsidR="00267575" w:rsidRPr="004F173B">
        <w:t xml:space="preserve">due to low </w:t>
      </w:r>
      <w:del w:id="1775" w:author="Nicolás Riveras Muñoz" w:date="2022-09-14T12:43:00Z">
        <w:r w:rsidR="00267575" w:rsidRPr="004F173B" w:rsidDel="00B25C1F">
          <w:delText xml:space="preserve">soil </w:delText>
        </w:r>
      </w:del>
      <w:r w:rsidR="00267575" w:rsidRPr="004F173B">
        <w:t>stability in water. In addition, plowing contributes to a complete homogenization of the A</w:t>
      </w:r>
      <w:r w:rsidR="00267575" w:rsidRPr="004F173B">
        <w:rPr>
          <w:vertAlign w:val="subscript"/>
          <w:rPrChange w:id="1776" w:author="Nicolás Riveras Muñoz" w:date="2022-09-14T17:03:00Z">
            <w:rPr/>
          </w:rPrChange>
        </w:rPr>
        <w:t>p</w:t>
      </w:r>
      <w:r w:rsidR="00267575" w:rsidRPr="004F173B">
        <w:t xml:space="preserve"> horizon, increasing the total porosity of the porous system but not the continuity </w:t>
      </w:r>
      <w:r w:rsidR="00621DD9">
        <w:fldChar w:fldCharType="begin"/>
      </w:r>
      <w:r w:rsidR="00894EB4">
        <w:instrText xml:space="preserve"> ADDIN EN.CITE &lt;EndNote&gt;&lt;Cite&gt;&lt;Author&gt;Dörner&lt;/Author&gt;&lt;Year&gt;2011&lt;/Year&gt;&lt;RecNum&gt;18&lt;/RecNum&gt;&lt;DisplayText&gt;&lt;style size="10"&gt;[55]&lt;/style&gt;&lt;/DisplayText&gt;&lt;record&gt;&lt;rec-number&gt;18&lt;/rec-number&gt;&lt;foreign-keys&gt;&lt;key app="EN" db-id="92awdsetoxzefievsa9pszafwdxx9ttssdae" timestamp="1600070972"&gt;18&lt;/key&gt;&lt;/foreign-keys&gt;&lt;ref-type name="Journal Article"&gt;17&lt;/ref-type&gt;&lt;contributors&gt;&lt;authors&gt;&lt;author&gt;Dörner, José&lt;/author&gt;&lt;author&gt;Dec, Dorota&lt;/author&gt;&lt;author&gt;Zúñiga, Felipe&lt;/author&gt;&lt;author&gt;Sandoval, Pablo&lt;/author&gt;&lt;author&gt;Horn, Rainer&lt;/author&gt;&lt;/authors&gt;&lt;/contributors&gt;&lt;titles&gt;&lt;title&gt;Effect of land use change on Andosol&amp;apos;s pore functions and their functional resilience after mechanical and hydraulic stresses&lt;/title&gt;&lt;secondary-title&gt;Soil and Tillage Research&lt;/secondary-title&gt;&lt;alt-title&gt;Soil Tillage Res&lt;/alt-title&gt;&lt;/titles&gt;&lt;periodical&gt;&lt;full-title&gt;Soil and Tillage Research&lt;/full-title&gt;&lt;/periodical&gt;&lt;pages&gt;71-79&lt;/pages&gt;&lt;volume&gt;115-116&lt;/volume&gt;&lt;section&gt;71&lt;/section&gt;&lt;dates&gt;&lt;year&gt;2011&lt;/year&gt;&lt;/dates&gt;&lt;isbn&gt;01671987&lt;/isbn&gt;&lt;urls&gt;&lt;/urls&gt;&lt;electronic-resource-num&gt;10.1016/j.still.2011.07.002&lt;/electronic-resource-num&gt;&lt;/record&gt;&lt;/Cite&gt;&lt;/EndNote&gt;</w:instrText>
      </w:r>
      <w:r w:rsidR="00621DD9">
        <w:fldChar w:fldCharType="separate"/>
      </w:r>
      <w:r w:rsidR="00894EB4">
        <w:rPr>
          <w:noProof/>
        </w:rPr>
        <w:t>[55]</w:t>
      </w:r>
      <w:r w:rsidR="00621DD9">
        <w:fldChar w:fldCharType="end"/>
      </w:r>
      <w:r w:rsidR="00267575" w:rsidRPr="004F173B">
        <w:t xml:space="preserve">, </w:t>
      </w:r>
      <w:del w:id="1777" w:author="Nicolás Riveras Muñoz" w:date="2022-09-14T12:44:00Z">
        <w:r w:rsidR="00267575" w:rsidRPr="004F173B" w:rsidDel="00B25C1F">
          <w:delText xml:space="preserve">altering </w:delText>
        </w:r>
      </w:del>
      <w:ins w:id="1778" w:author="Nicolás Riveras Muñoz" w:date="2022-09-14T12:44:00Z">
        <w:r w:rsidR="00B25C1F" w:rsidRPr="004F173B">
          <w:rPr>
            <w:rPrChange w:id="1779" w:author="Nicolás Riveras Muñoz" w:date="2022-09-14T17:03:00Z">
              <w:rPr>
                <w:highlight w:val="green"/>
              </w:rPr>
            </w:rPrChange>
          </w:rPr>
          <w:t xml:space="preserve">reducing the </w:t>
        </w:r>
        <w:proofErr w:type="spellStart"/>
        <w:r w:rsidR="00B25C1F" w:rsidRPr="004F173B">
          <w:rPr>
            <w:rPrChange w:id="1780" w:author="Nicolás Riveras Muñoz" w:date="2022-09-14T17:03:00Z">
              <w:rPr>
                <w:highlight w:val="green"/>
              </w:rPr>
            </w:rPrChange>
          </w:rPr>
          <w:t>K</w:t>
        </w:r>
        <w:r w:rsidR="00B25C1F" w:rsidRPr="004F173B">
          <w:rPr>
            <w:vertAlign w:val="subscript"/>
            <w:rPrChange w:id="1781" w:author="Nicolás Riveras Muñoz" w:date="2022-09-14T17:03:00Z">
              <w:rPr>
                <w:highlight w:val="green"/>
              </w:rPr>
            </w:rPrChange>
          </w:rPr>
          <w:t>h</w:t>
        </w:r>
        <w:proofErr w:type="spellEnd"/>
        <w:r w:rsidR="00B25C1F" w:rsidRPr="004F173B">
          <w:t xml:space="preserve"> </w:t>
        </w:r>
      </w:ins>
      <w:del w:id="1782" w:author="Nicolás Riveras Muñoz" w:date="2022-09-14T12:44:00Z">
        <w:r w:rsidR="00267575" w:rsidRPr="004F173B" w:rsidDel="00B25C1F">
          <w:delText xml:space="preserve">the </w:delText>
        </w:r>
      </w:del>
      <w:ins w:id="1783" w:author="Nicolás Riveras Muñoz" w:date="2022-09-14T12:44:00Z">
        <w:r w:rsidR="00B25C1F" w:rsidRPr="004F173B">
          <w:rPr>
            <w:rPrChange w:id="1784" w:author="Nicolás Riveras Muñoz" w:date="2022-09-14T17:03:00Z">
              <w:rPr>
                <w:highlight w:val="green"/>
              </w:rPr>
            </w:rPrChange>
          </w:rPr>
          <w:t xml:space="preserve">due to a </w:t>
        </w:r>
      </w:ins>
      <w:del w:id="1785" w:author="Nicolás Riveras Muñoz" w:date="2022-09-14T12:44:00Z">
        <w:r w:rsidR="00267575" w:rsidRPr="004F173B" w:rsidDel="00B25C1F">
          <w:delText>continuity</w:delText>
        </w:r>
      </w:del>
      <w:ins w:id="1786" w:author="Nicolás Riveras Muñoz" w:date="2022-09-14T12:44:00Z">
        <w:r w:rsidR="00B25C1F" w:rsidRPr="004F173B">
          <w:rPr>
            <w:rPrChange w:id="1787" w:author="Nicolás Riveras Muñoz" w:date="2022-09-14T17:03:00Z">
              <w:rPr>
                <w:highlight w:val="green"/>
              </w:rPr>
            </w:rPrChange>
          </w:rPr>
          <w:t>discontinuity</w:t>
        </w:r>
      </w:ins>
      <w:r w:rsidR="00267575" w:rsidRPr="004F173B">
        <w:t xml:space="preserve"> with</w:t>
      </w:r>
      <w:ins w:id="1788" w:author="Nicolás Riveras Muñoz" w:date="2022-09-14T12:45:00Z">
        <w:r w:rsidR="00B0244A" w:rsidRPr="004F173B">
          <w:rPr>
            <w:rPrChange w:id="1789" w:author="Nicolás Riveras Muñoz" w:date="2022-09-14T17:03:00Z">
              <w:rPr>
                <w:highlight w:val="green"/>
              </w:rPr>
            </w:rPrChange>
          </w:rPr>
          <w:t xml:space="preserve"> the</w:t>
        </w:r>
      </w:ins>
      <w:r w:rsidR="00267575" w:rsidRPr="004F173B">
        <w:t xml:space="preserve"> subsurface </w:t>
      </w:r>
      <w:proofErr w:type="spellStart"/>
      <w:r w:rsidR="00267575" w:rsidRPr="004F173B">
        <w:t>macroporosity</w:t>
      </w:r>
      <w:proofErr w:type="spellEnd"/>
      <w:r w:rsidR="00267575" w:rsidRPr="004F173B">
        <w:t xml:space="preserve"> </w:t>
      </w:r>
      <w:r w:rsidR="00621DD9">
        <w:fldChar w:fldCharType="begin"/>
      </w:r>
      <w:r w:rsidR="00894EB4">
        <w:instrText xml:space="preserve"> ADDIN EN.CITE &lt;EndNote&gt;&lt;Cite&gt;&lt;Author&gt;Dexter&lt;/Author&gt;&lt;Year&gt;2004&lt;/Year&gt;&lt;RecNum&gt;15&lt;/RecNum&gt;&lt;DisplayText&gt;&lt;style size="10"&gt;[56]&lt;/style&gt;&lt;/DisplayText&gt;&lt;record&gt;&lt;rec-number&gt;15&lt;/rec-number&gt;&lt;foreign-keys&gt;&lt;key app="EN" db-id="92awdsetoxzefievsa9pszafwdxx9ttssdae" timestamp="1600070465"&gt;15&lt;/key&gt;&lt;/foreign-keys&gt;&lt;ref-type name="Journal Article"&gt;17&lt;/ref-type&gt;&lt;contributors&gt;&lt;authors&gt;&lt;author&gt;Dexter, A. R.&lt;/author&gt;&lt;author&gt;Czyz, E. A.&lt;/author&gt;&lt;author&gt;Gate, O. P.&lt;/author&gt;&lt;/authors&gt;&lt;/contributors&gt;&lt;auth-address&gt;Inst Soil Sci &amp;amp; Plant Cultivat, IUNG, PL-24100 Pulawy, Poland&lt;/auth-address&gt;&lt;titles&gt;&lt;title&gt;Soil structure and the saturated hydraulic conductivity of subsoils&lt;/title&gt;&lt;secondary-title&gt;Soil &amp;amp; Tillage Research&lt;/secondary-title&gt;&lt;alt-title&gt;Soil Tillage Res&lt;/alt-title&gt;&lt;/titles&gt;&lt;periodical&gt;&lt;full-title&gt;Soil &amp;amp; Tillage Research&lt;/full-title&gt;&lt;/periodical&gt;&lt;pages&gt;185-189&lt;/pages&gt;&lt;volume&gt;79&lt;/volume&gt;&lt;number&gt;2&lt;/number&gt;&lt;keywords&gt;&lt;keyword&gt;bulk density&lt;/keyword&gt;&lt;keyword&gt;compaction&lt;/keyword&gt;&lt;keyword&gt;root channels&lt;/keyword&gt;&lt;keyword&gt;subsoiling&lt;/keyword&gt;&lt;keyword&gt;tillage&lt;/keyword&gt;&lt;/keywords&gt;&lt;dates&gt;&lt;year&gt;2004&lt;/year&gt;&lt;pub-dates&gt;&lt;date&gt;Dec&lt;/date&gt;&lt;/pub-dates&gt;&lt;/dates&gt;&lt;isbn&gt;0167-1987&lt;/isbn&gt;&lt;accession-num&gt;WOS:000225822000007&lt;/accession-num&gt;&lt;urls&gt;&lt;related-urls&gt;&lt;url&gt;&lt;style face="underline" font="default" size="100%"&gt;&amp;lt;Go to ISI&amp;gt;://WOS:000225822000007&lt;/style&gt;&lt;/url&gt;&lt;/related-urls&gt;&lt;/urls&gt;&lt;electronic-resource-num&gt;10.1016/j.still.2004.07.007&lt;/electronic-resource-num&gt;&lt;language&gt;English&lt;/language&gt;&lt;/record&gt;&lt;/Cite&gt;&lt;/EndNote&gt;</w:instrText>
      </w:r>
      <w:r w:rsidR="00621DD9">
        <w:fldChar w:fldCharType="separate"/>
      </w:r>
      <w:r w:rsidR="00894EB4">
        <w:rPr>
          <w:noProof/>
        </w:rPr>
        <w:t>[56]</w:t>
      </w:r>
      <w:r w:rsidR="00621DD9">
        <w:fldChar w:fldCharType="end"/>
      </w:r>
      <w:r w:rsidR="00267575" w:rsidRPr="004F173B">
        <w:t>.</w:t>
      </w:r>
    </w:p>
    <w:p w14:paraId="0D526400" w14:textId="04A76DC7" w:rsidR="002779A0" w:rsidRPr="004F173B" w:rsidDel="00F161ED" w:rsidRDefault="008D19B2" w:rsidP="002779A0">
      <w:pPr>
        <w:pStyle w:val="MDPI51figurecaption"/>
        <w:rPr>
          <w:moveFrom w:id="1790" w:author="Nicolás Riveras Muñoz" w:date="2022-09-13T15:51:00Z"/>
          <w:b/>
        </w:rPr>
      </w:pPr>
      <w:moveFromRangeStart w:id="1791" w:author="Nicolás Riveras Muñoz" w:date="2022-09-13T15:51:00Z" w:name="move113976700"/>
      <w:moveFrom w:id="1792" w:author="Nicolás Riveras Muñoz" w:date="2022-09-13T15:51:00Z">
        <w:r w:rsidRPr="004F173B" w:rsidDel="00F161ED">
          <w:drawing>
            <wp:inline distT="0" distB="0" distL="0" distR="0" wp14:anchorId="2A350E07" wp14:editId="57B236E9">
              <wp:extent cx="4752000" cy="2376000"/>
              <wp:effectExtent l="0" t="0" r="0" b="0"/>
              <wp:docPr id="15"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low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52000" cy="2376000"/>
                      </a:xfrm>
                      <a:prstGeom prst="rect">
                        <a:avLst/>
                      </a:prstGeom>
                      <a:noFill/>
                      <a:ln>
                        <a:noFill/>
                      </a:ln>
                    </pic:spPr>
                  </pic:pic>
                </a:graphicData>
              </a:graphic>
            </wp:inline>
          </w:drawing>
        </w:r>
      </w:moveFrom>
    </w:p>
    <w:p w14:paraId="6EB173F2" w14:textId="52D5D10C" w:rsidR="00BB6444" w:rsidRPr="004F173B" w:rsidDel="00F161ED" w:rsidRDefault="00BB6444" w:rsidP="002779A0">
      <w:pPr>
        <w:pStyle w:val="MDPI51figurecaption"/>
        <w:rPr>
          <w:moveFrom w:id="1793" w:author="Nicolás Riveras Muñoz" w:date="2022-09-13T15:51:00Z"/>
          <w:bCs/>
        </w:rPr>
      </w:pPr>
      <w:moveFrom w:id="1794" w:author="Nicolás Riveras Muñoz" w:date="2022-09-13T15:51:00Z">
        <w:r w:rsidRPr="004F173B" w:rsidDel="00F161ED">
          <w:rPr>
            <w:b/>
          </w:rPr>
          <w:t>Figure 6.</w:t>
        </w:r>
        <w:r w:rsidRPr="004F173B" w:rsidDel="00F161ED">
          <w:rPr>
            <w:bCs/>
          </w:rPr>
          <w:t xml:space="preserve"> Unsaturated hydraulic conductivity (K</w:t>
        </w:r>
        <w:r w:rsidR="00181751" w:rsidRPr="004F173B" w:rsidDel="00F161ED">
          <w:rPr>
            <w:bCs/>
            <w:vertAlign w:val="subscript"/>
          </w:rPr>
          <w:t>h</w:t>
        </w:r>
        <w:r w:rsidRPr="004F173B" w:rsidDel="00F161ED">
          <w:rPr>
            <w:bCs/>
          </w:rPr>
          <w:t>) measured in the soil at pressures of 1</w:t>
        </w:r>
        <w:r w:rsidR="0059153D" w:rsidRPr="004F173B" w:rsidDel="00F161ED">
          <w:rPr>
            <w:bCs/>
          </w:rPr>
          <w:t>00</w:t>
        </w:r>
        <w:r w:rsidRPr="004F173B" w:rsidDel="00F161ED">
          <w:rPr>
            <w:bCs/>
          </w:rPr>
          <w:t>, 2</w:t>
        </w:r>
        <w:r w:rsidR="0059153D" w:rsidRPr="004F173B" w:rsidDel="00F161ED">
          <w:rPr>
            <w:bCs/>
          </w:rPr>
          <w:t>00</w:t>
        </w:r>
        <w:r w:rsidRPr="004F173B" w:rsidDel="00F161ED">
          <w:rPr>
            <w:bCs/>
          </w:rPr>
          <w:t>, 4</w:t>
        </w:r>
        <w:r w:rsidR="0059153D" w:rsidRPr="004F173B" w:rsidDel="00F161ED">
          <w:rPr>
            <w:bCs/>
          </w:rPr>
          <w:t>00</w:t>
        </w:r>
        <w:r w:rsidRPr="004F173B" w:rsidDel="00F161ED">
          <w:rPr>
            <w:bCs/>
          </w:rPr>
          <w:t xml:space="preserve"> and 6</w:t>
        </w:r>
        <w:r w:rsidR="0059153D" w:rsidRPr="004F173B" w:rsidDel="00F161ED">
          <w:rPr>
            <w:bCs/>
          </w:rPr>
          <w:t>00</w:t>
        </w:r>
        <w:r w:rsidRPr="004F173B" w:rsidDel="00F161ED">
          <w:rPr>
            <w:bCs/>
          </w:rPr>
          <w:t xml:space="preserve"> Pa. Figure (A) corresponds to the High PR area and (B) to the Low PR zone. The legend applies to both figures. Note the scale change of the Y axis.</w:t>
        </w:r>
      </w:moveFrom>
    </w:p>
    <w:moveFromRangeEnd w:id="1791"/>
    <w:p w14:paraId="5DA99DA5" w14:textId="7796DDCA" w:rsidR="00B414D6" w:rsidRPr="004F173B" w:rsidDel="00893CD2" w:rsidRDefault="004A241B" w:rsidP="00B414D6">
      <w:pPr>
        <w:pStyle w:val="MDPI31text"/>
        <w:spacing w:after="240"/>
        <w:rPr>
          <w:del w:id="1795" w:author="Nicolás Riveras Muñoz" w:date="2022-09-13T19:51:00Z"/>
        </w:rPr>
      </w:pPr>
      <w:del w:id="1796" w:author="Nicolás Riveras Muñoz" w:date="2022-09-13T19:51:00Z">
        <w:r w:rsidRPr="004F173B" w:rsidDel="00893CD2">
          <w:fldChar w:fldCharType="begin"/>
        </w:r>
      </w:del>
      <w:r w:rsidR="000763E1">
        <w:instrText xml:space="preserve"> ADDIN EN.CITE &lt;EndNote&gt;&lt;Cite AuthorYear="1"&gt;&lt;Author&gt;Casanova&lt;/Author&gt;&lt;Year&gt;2000&lt;/Year&gt;&lt;RecNum&gt;11&lt;/RecNum&gt;&lt;DisplayText&gt;&lt;style size="10"&gt;Casanova, Messing and Joel [33]&lt;/style&gt;&lt;/DisplayText&gt;&lt;record&gt;&lt;rec-number&gt;11&lt;/rec-number&gt;&lt;foreign-keys&gt;&lt;key app="EN" db-id="92awdsetoxzefievsa9pszafwdxx9ttssdae" timestamp="1600069377"&gt;11&lt;/key&gt;&lt;/foreign-keys&gt;&lt;ref-type name="Journal Article"&gt;17&lt;/ref-type&gt;&lt;contributors&gt;&lt;authors&gt;&lt;author&gt;Casanova, M.&lt;/author&gt;&lt;author&gt;Messing, I.&lt;/author&gt;&lt;author&gt;Joel, A.&lt;/author&gt;&lt;/authors&gt;&lt;/contributors&gt;&lt;auth-address&gt;Swedish Univ Agr Sci, Dept Soil Sci, S-75007 Uppsala, Sweden&amp;#xD;Univ Chile, Fac Forest &amp;amp; Agr Sci, Dept Engn &amp;amp; Soil, Santiago, Chile&lt;/auth-address&gt;&lt;titles&gt;&lt;title&gt;Influence of aspect and slope gradient on hydraulic conductivity measured by tension infiltrometer&lt;/title&gt;&lt;secondary-title&gt;Hydrological Processes&lt;/secondary-title&gt;&lt;alt-title&gt;Hydrol Process&lt;/alt-title&gt;&lt;/titles&gt;&lt;periodical&gt;&lt;full-title&gt;Hydrological Processes&lt;/full-title&gt;&lt;/periodical&gt;&lt;pages&gt;155-164&lt;/pages&gt;&lt;volume&gt;14&lt;/volume&gt;&lt;number&gt;1&lt;/number&gt;&lt;keywords&gt;&lt;keyword&gt;rain-fed hillsides&lt;/keyword&gt;&lt;keyword&gt;exposure&lt;/keyword&gt;&lt;keyword&gt;near-saturated hydraulic conductivity&lt;/keyword&gt;&lt;keyword&gt;macropore&lt;/keyword&gt;&lt;keyword&gt;mesopore&lt;/keyword&gt;&lt;keyword&gt;infiltration&lt;/keyword&gt;&lt;keyword&gt;water&lt;/keyword&gt;&lt;keyword&gt;flow&lt;/keyword&gt;&lt;keyword&gt;soil&lt;/keyword&gt;&lt;keyword&gt;macropores&lt;/keyword&gt;&lt;keyword&gt;hillslopes&lt;/keyword&gt;&lt;keyword&gt;position&lt;/keyword&gt;&lt;/keywords&gt;&lt;dates&gt;&lt;year&gt;2000&lt;/year&gt;&lt;pub-dates&gt;&lt;date&gt;Jan&lt;/date&gt;&lt;/pub-dates&gt;&lt;/dates&gt;&lt;isbn&gt;0885-6087&lt;/isbn&gt;&lt;accession-num&gt;WOS:000086246800012&lt;/accession-num&gt;&lt;urls&gt;&lt;/urls&gt;&lt;electronic-resource-num&gt;10.1002/(SICI)1099-1085(200001)14:1&amp;lt;155::AID-HYP917&amp;gt;3.0.CO;2-J&lt;/electronic-resource-num&gt;&lt;language&gt;English&lt;/language&gt;&lt;/record&gt;&lt;/Cite&gt;&lt;/EndNote&gt;</w:instrText>
      </w:r>
      <w:del w:id="1797" w:author="Nicolás Riveras Muñoz" w:date="2022-09-13T19:51:00Z">
        <w:r w:rsidRPr="004F173B" w:rsidDel="00893CD2">
          <w:fldChar w:fldCharType="separate"/>
        </w:r>
      </w:del>
      <w:r w:rsidR="000763E1">
        <w:rPr>
          <w:noProof/>
        </w:rPr>
        <w:t>Casanova, Messing and Joel [33]</w:t>
      </w:r>
      <w:del w:id="1798" w:author="Nicolás Riveras Muñoz" w:date="2022-09-13T19:51:00Z">
        <w:r w:rsidRPr="004F173B" w:rsidDel="00893CD2">
          <w:fldChar w:fldCharType="end"/>
        </w:r>
        <w:r w:rsidR="00B414D6" w:rsidRPr="004F173B" w:rsidDel="00893CD2">
          <w:delText xml:space="preserve"> proposed to describe the behavior of the K</w:delText>
        </w:r>
        <w:r w:rsidR="00181751" w:rsidRPr="004F173B" w:rsidDel="00893CD2">
          <w:rPr>
            <w:vertAlign w:val="subscript"/>
          </w:rPr>
          <w:delText>h</w:delText>
        </w:r>
        <w:r w:rsidR="00B414D6" w:rsidRPr="004F173B" w:rsidDel="00893CD2">
          <w:delText xml:space="preserve"> as function of the water pressure, an adjustment with two straight lines; a line describing the behavior close to the minimum size of mesopores and another line describing the behavior close to saturation, associated to macropores, the latter being more pronounced in clay soils. In the present study, given the textural class of the soil and the low water supply pressures, the behavior within the first section of rectilinear nature (Figure 6) was considered, which allows to extrapolate the saturated hydraulic conductivity (K</w:delText>
        </w:r>
        <w:r w:rsidR="00B414D6" w:rsidRPr="004F173B" w:rsidDel="00893CD2">
          <w:rPr>
            <w:vertAlign w:val="subscript"/>
          </w:rPr>
          <w:delText>s</w:delText>
        </w:r>
        <w:r w:rsidR="00B40317" w:rsidRPr="004F173B" w:rsidDel="00893CD2">
          <w:rPr>
            <w:vertAlign w:val="subscript"/>
          </w:rPr>
          <w:delText>at</w:delText>
        </w:r>
        <w:r w:rsidR="00B414D6" w:rsidRPr="004F173B" w:rsidDel="00893CD2">
          <w:delText>) to the value of zero pressure by linear adjustment (Table 2).</w:delText>
        </w:r>
      </w:del>
    </w:p>
    <w:p w14:paraId="11B629C0" w14:textId="13FEB3DF" w:rsidR="00B91650" w:rsidRPr="004F173B" w:rsidDel="00CD2194" w:rsidRDefault="00B91650" w:rsidP="00B91650">
      <w:pPr>
        <w:pStyle w:val="MDPI41tablecaption"/>
        <w:rPr>
          <w:moveFrom w:id="1799" w:author="Nicolás Riveras Muñoz" w:date="2022-09-13T15:56:00Z"/>
          <w:b/>
        </w:rPr>
      </w:pPr>
      <w:bookmarkStart w:id="1800" w:name="_Hlk112245844"/>
      <w:moveFromRangeStart w:id="1801" w:author="Nicolás Riveras Muñoz" w:date="2022-09-13T15:56:00Z" w:name="move113977012"/>
      <w:moveFrom w:id="1802" w:author="Nicolás Riveras Muñoz" w:date="2022-09-13T15:56:00Z">
        <w:r w:rsidRPr="004F173B" w:rsidDel="00CD2194">
          <w:rPr>
            <w:b/>
          </w:rPr>
          <w:t xml:space="preserve">Table 2. </w:t>
        </w:r>
        <w:r w:rsidRPr="004F173B" w:rsidDel="00CD2194">
          <w:rPr>
            <w:bCs/>
          </w:rPr>
          <w:t>Equations of unsaturated hydraulic conductivity (K</w:t>
        </w:r>
        <w:r w:rsidRPr="004F173B" w:rsidDel="00CD2194">
          <w:rPr>
            <w:bCs/>
            <w:vertAlign w:val="subscript"/>
          </w:rPr>
          <w:t>h</w:t>
        </w:r>
        <w:r w:rsidRPr="004F173B" w:rsidDel="00CD2194">
          <w:rPr>
            <w:bCs/>
          </w:rPr>
          <w:t>) as a function of the supply pressure (Pa) for a linear model from the averages of the replicates. Different letters denote statistically significant differences (</w:t>
        </w:r>
        <w:r w:rsidRPr="004F173B" w:rsidDel="00CD2194">
          <w:rPr>
            <w:bCs/>
            <w:i/>
            <w:iCs/>
          </w:rPr>
          <w:t>p</w:t>
        </w:r>
        <w:r w:rsidRPr="004F173B" w:rsidDel="00CD2194">
          <w:rPr>
            <w:bCs/>
          </w:rPr>
          <w:t xml:space="preserve"> &lt;0.05) according to t-test.</w:t>
        </w:r>
      </w:moveFrom>
    </w:p>
    <w:tbl>
      <w:tblPr>
        <w:tblW w:w="7872" w:type="dxa"/>
        <w:tblInd w:w="2618" w:type="dxa"/>
        <w:tblLook w:val="00A0" w:firstRow="1" w:lastRow="0" w:firstColumn="1" w:lastColumn="0" w:noHBand="0" w:noVBand="0"/>
      </w:tblPr>
      <w:tblGrid>
        <w:gridCol w:w="683"/>
        <w:gridCol w:w="744"/>
        <w:gridCol w:w="972"/>
        <w:gridCol w:w="1079"/>
        <w:gridCol w:w="2126"/>
        <w:gridCol w:w="978"/>
        <w:gridCol w:w="1290"/>
      </w:tblGrid>
      <w:tr w:rsidR="003D65BC" w:rsidRPr="004F173B" w:rsidDel="00061946" w14:paraId="4BFD2198" w14:textId="3F72D3AE" w:rsidTr="003D65BC">
        <w:trPr>
          <w:del w:id="1803" w:author="Nicolás Riveras Muñoz" w:date="2022-09-14T15:49:00Z"/>
        </w:trPr>
        <w:tc>
          <w:tcPr>
            <w:tcW w:w="0" w:type="auto"/>
            <w:tcBorders>
              <w:top w:val="single" w:sz="4" w:space="0" w:color="auto"/>
            </w:tcBorders>
          </w:tcPr>
          <w:bookmarkEnd w:id="1800"/>
          <w:p w14:paraId="146C5AA2" w14:textId="62015987" w:rsidR="00B91650" w:rsidRPr="00621DD9" w:rsidDel="00061946" w:rsidRDefault="00B91650" w:rsidP="00385F5E">
            <w:pPr>
              <w:spacing w:line="240" w:lineRule="auto"/>
              <w:jc w:val="center"/>
              <w:rPr>
                <w:del w:id="1804" w:author="Nicolás Riveras Muñoz" w:date="2022-09-14T15:49:00Z"/>
                <w:moveFrom w:id="1805" w:author="Nicolás Riveras Muñoz" w:date="2022-09-13T15:56:00Z"/>
                <w:b/>
                <w:bCs/>
                <w:kern w:val="24"/>
                <w:szCs w:val="22"/>
                <w:rPrChange w:id="1806" w:author="Nicolás Riveras Muñoz" w:date="2022-09-14T18:27:00Z">
                  <w:rPr>
                    <w:del w:id="1807" w:author="Nicolás Riveras Muñoz" w:date="2022-09-14T15:49:00Z"/>
                    <w:moveFrom w:id="1808" w:author="Nicolás Riveras Muñoz" w:date="2022-09-13T15:56:00Z"/>
                    <w:b/>
                    <w:bCs/>
                    <w:kern w:val="24"/>
                    <w:szCs w:val="22"/>
                    <w:lang w:val="es-ES_tradnl"/>
                  </w:rPr>
                </w:rPrChange>
              </w:rPr>
            </w:pPr>
            <w:moveFrom w:id="1809" w:author="Nicolás Riveras Muñoz" w:date="2022-09-13T15:56:00Z">
              <w:del w:id="1810" w:author="Nicolás Riveras Muñoz" w:date="2022-09-14T15:49:00Z">
                <w:r w:rsidRPr="00621DD9" w:rsidDel="00061946">
                  <w:rPr>
                    <w:b/>
                    <w:bCs/>
                    <w:kern w:val="24"/>
                    <w:szCs w:val="22"/>
                    <w:rPrChange w:id="1811" w:author="Nicolás Riveras Muñoz" w:date="2022-09-14T18:27:00Z">
                      <w:rPr>
                        <w:b/>
                        <w:bCs/>
                        <w:kern w:val="24"/>
                        <w:szCs w:val="22"/>
                        <w:lang w:val="es-ES_tradnl"/>
                      </w:rPr>
                    </w:rPrChange>
                  </w:rPr>
                  <w:delText>Zone</w:delText>
                </w:r>
              </w:del>
            </w:moveFrom>
          </w:p>
        </w:tc>
        <w:tc>
          <w:tcPr>
            <w:tcW w:w="0" w:type="auto"/>
            <w:tcBorders>
              <w:top w:val="single" w:sz="4" w:space="0" w:color="auto"/>
            </w:tcBorders>
          </w:tcPr>
          <w:p w14:paraId="1BDDAEF4" w14:textId="68D48E12" w:rsidR="00B91650" w:rsidRPr="00621DD9" w:rsidDel="00061946" w:rsidRDefault="00B91650" w:rsidP="00385F5E">
            <w:pPr>
              <w:spacing w:line="240" w:lineRule="auto"/>
              <w:jc w:val="center"/>
              <w:rPr>
                <w:del w:id="1812" w:author="Nicolás Riveras Muñoz" w:date="2022-09-14T15:49:00Z"/>
                <w:moveFrom w:id="1813" w:author="Nicolás Riveras Muñoz" w:date="2022-09-13T15:56:00Z"/>
                <w:b/>
                <w:bCs/>
                <w:kern w:val="24"/>
                <w:szCs w:val="22"/>
                <w:rPrChange w:id="1814" w:author="Nicolás Riveras Muñoz" w:date="2022-09-14T18:27:00Z">
                  <w:rPr>
                    <w:del w:id="1815" w:author="Nicolás Riveras Muñoz" w:date="2022-09-14T15:49:00Z"/>
                    <w:moveFrom w:id="1816" w:author="Nicolás Riveras Muñoz" w:date="2022-09-13T15:56:00Z"/>
                    <w:b/>
                    <w:bCs/>
                    <w:kern w:val="24"/>
                    <w:szCs w:val="22"/>
                    <w:lang w:val="es-ES_tradnl"/>
                  </w:rPr>
                </w:rPrChange>
              </w:rPr>
            </w:pPr>
            <w:moveFrom w:id="1817" w:author="Nicolás Riveras Muñoz" w:date="2022-09-13T15:56:00Z">
              <w:del w:id="1818" w:author="Nicolás Riveras Muñoz" w:date="2022-09-14T15:49:00Z">
                <w:r w:rsidRPr="00621DD9" w:rsidDel="00061946">
                  <w:rPr>
                    <w:b/>
                    <w:bCs/>
                    <w:kern w:val="24"/>
                    <w:szCs w:val="22"/>
                    <w:rPrChange w:id="1819" w:author="Nicolás Riveras Muñoz" w:date="2022-09-14T18:27:00Z">
                      <w:rPr>
                        <w:b/>
                        <w:bCs/>
                        <w:kern w:val="24"/>
                        <w:szCs w:val="22"/>
                        <w:lang w:val="es-ES_tradnl"/>
                      </w:rPr>
                    </w:rPrChange>
                  </w:rPr>
                  <w:delText>Treat.</w:delText>
                </w:r>
              </w:del>
            </w:moveFrom>
          </w:p>
        </w:tc>
        <w:tc>
          <w:tcPr>
            <w:tcW w:w="0" w:type="auto"/>
            <w:tcBorders>
              <w:top w:val="single" w:sz="4" w:space="0" w:color="auto"/>
            </w:tcBorders>
          </w:tcPr>
          <w:p w14:paraId="228D7FAA" w14:textId="3D5B364F" w:rsidR="00B91650" w:rsidRPr="00621DD9" w:rsidDel="00061946" w:rsidRDefault="00B91650" w:rsidP="00385F5E">
            <w:pPr>
              <w:spacing w:line="240" w:lineRule="auto"/>
              <w:jc w:val="center"/>
              <w:rPr>
                <w:del w:id="1820" w:author="Nicolás Riveras Muñoz" w:date="2022-09-14T15:49:00Z"/>
                <w:moveFrom w:id="1821" w:author="Nicolás Riveras Muñoz" w:date="2022-09-13T15:56:00Z"/>
                <w:b/>
                <w:bCs/>
                <w:kern w:val="24"/>
                <w:szCs w:val="22"/>
                <w:rPrChange w:id="1822" w:author="Nicolás Riveras Muñoz" w:date="2022-09-14T18:27:00Z">
                  <w:rPr>
                    <w:del w:id="1823" w:author="Nicolás Riveras Muñoz" w:date="2022-09-14T15:49:00Z"/>
                    <w:moveFrom w:id="1824" w:author="Nicolás Riveras Muñoz" w:date="2022-09-13T15:56:00Z"/>
                    <w:b/>
                    <w:bCs/>
                    <w:kern w:val="24"/>
                    <w:szCs w:val="22"/>
                    <w:lang w:val="es-ES_tradnl"/>
                  </w:rPr>
                </w:rPrChange>
              </w:rPr>
            </w:pPr>
            <w:moveFrom w:id="1825" w:author="Nicolás Riveras Muñoz" w:date="2022-09-13T15:56:00Z">
              <w:del w:id="1826" w:author="Nicolás Riveras Muñoz" w:date="2022-09-14T15:49:00Z">
                <w:r w:rsidRPr="00621DD9" w:rsidDel="00061946">
                  <w:rPr>
                    <w:b/>
                    <w:bCs/>
                    <w:kern w:val="24"/>
                    <w:szCs w:val="22"/>
                    <w:rPrChange w:id="1827" w:author="Nicolás Riveras Muñoz" w:date="2022-09-14T18:27:00Z">
                      <w:rPr>
                        <w:b/>
                        <w:bCs/>
                        <w:kern w:val="24"/>
                        <w:szCs w:val="22"/>
                        <w:lang w:val="es-ES_tradnl"/>
                      </w:rPr>
                    </w:rPrChange>
                  </w:rPr>
                  <w:delText>Position</w:delText>
                </w:r>
              </w:del>
            </w:moveFrom>
          </w:p>
        </w:tc>
        <w:tc>
          <w:tcPr>
            <w:tcW w:w="1079" w:type="dxa"/>
            <w:tcBorders>
              <w:top w:val="single" w:sz="4" w:space="0" w:color="auto"/>
            </w:tcBorders>
          </w:tcPr>
          <w:p w14:paraId="29675900" w14:textId="6F3F5282" w:rsidR="00B91650" w:rsidRPr="00621DD9" w:rsidDel="00061946" w:rsidRDefault="00B91650" w:rsidP="00385F5E">
            <w:pPr>
              <w:spacing w:line="240" w:lineRule="auto"/>
              <w:jc w:val="center"/>
              <w:rPr>
                <w:del w:id="1828" w:author="Nicolás Riveras Muñoz" w:date="2022-09-14T15:49:00Z"/>
                <w:moveFrom w:id="1829" w:author="Nicolás Riveras Muñoz" w:date="2022-09-13T15:56:00Z"/>
                <w:b/>
                <w:bCs/>
                <w:kern w:val="24"/>
                <w:szCs w:val="22"/>
                <w:rPrChange w:id="1830" w:author="Nicolás Riveras Muñoz" w:date="2022-09-14T18:27:00Z">
                  <w:rPr>
                    <w:del w:id="1831" w:author="Nicolás Riveras Muñoz" w:date="2022-09-14T15:49:00Z"/>
                    <w:moveFrom w:id="1832" w:author="Nicolás Riveras Muñoz" w:date="2022-09-13T15:56:00Z"/>
                    <w:b/>
                    <w:bCs/>
                    <w:kern w:val="24"/>
                    <w:szCs w:val="22"/>
                    <w:lang w:val="es-ES_tradnl"/>
                  </w:rPr>
                </w:rPrChange>
              </w:rPr>
            </w:pPr>
            <w:moveFrom w:id="1833" w:author="Nicolás Riveras Muñoz" w:date="2022-09-13T15:56:00Z">
              <w:del w:id="1834" w:author="Nicolás Riveras Muñoz" w:date="2022-09-14T15:49:00Z">
                <w:r w:rsidRPr="00621DD9" w:rsidDel="00061946">
                  <w:rPr>
                    <w:b/>
                    <w:bCs/>
                    <w:kern w:val="24"/>
                    <w:szCs w:val="22"/>
                    <w:rPrChange w:id="1835" w:author="Nicolás Riveras Muñoz" w:date="2022-09-14T18:27:00Z">
                      <w:rPr>
                        <w:b/>
                        <w:bCs/>
                        <w:kern w:val="24"/>
                        <w:szCs w:val="22"/>
                        <w:lang w:val="es-ES_tradnl"/>
                      </w:rPr>
                    </w:rPrChange>
                  </w:rPr>
                  <w:delText>Depth.</w:delText>
                </w:r>
              </w:del>
            </w:moveFrom>
          </w:p>
        </w:tc>
        <w:tc>
          <w:tcPr>
            <w:tcW w:w="2126" w:type="dxa"/>
            <w:tcBorders>
              <w:top w:val="single" w:sz="4" w:space="0" w:color="auto"/>
            </w:tcBorders>
          </w:tcPr>
          <w:p w14:paraId="7CCE3056" w14:textId="6B4D2EF3" w:rsidR="00B91650" w:rsidRPr="00621DD9" w:rsidDel="00061946" w:rsidRDefault="00B91650" w:rsidP="00385F5E">
            <w:pPr>
              <w:spacing w:line="240" w:lineRule="auto"/>
              <w:jc w:val="center"/>
              <w:rPr>
                <w:del w:id="1836" w:author="Nicolás Riveras Muñoz" w:date="2022-09-14T15:49:00Z"/>
                <w:moveFrom w:id="1837" w:author="Nicolás Riveras Muñoz" w:date="2022-09-13T15:56:00Z"/>
                <w:b/>
                <w:bCs/>
                <w:kern w:val="24"/>
                <w:szCs w:val="22"/>
                <w:rPrChange w:id="1838" w:author="Nicolás Riveras Muñoz" w:date="2022-09-14T18:27:00Z">
                  <w:rPr>
                    <w:del w:id="1839" w:author="Nicolás Riveras Muñoz" w:date="2022-09-14T15:49:00Z"/>
                    <w:moveFrom w:id="1840" w:author="Nicolás Riveras Muñoz" w:date="2022-09-13T15:56:00Z"/>
                    <w:b/>
                    <w:bCs/>
                    <w:kern w:val="24"/>
                    <w:szCs w:val="22"/>
                    <w:lang w:val="es-ES_tradnl"/>
                  </w:rPr>
                </w:rPrChange>
              </w:rPr>
            </w:pPr>
            <w:moveFrom w:id="1841" w:author="Nicolás Riveras Muñoz" w:date="2022-09-13T15:56:00Z">
              <w:del w:id="1842" w:author="Nicolás Riveras Muñoz" w:date="2022-09-14T15:49:00Z">
                <w:r w:rsidRPr="00621DD9" w:rsidDel="00061946">
                  <w:rPr>
                    <w:b/>
                    <w:bCs/>
                    <w:kern w:val="24"/>
                    <w:szCs w:val="22"/>
                    <w:rPrChange w:id="1843" w:author="Nicolás Riveras Muñoz" w:date="2022-09-14T18:27:00Z">
                      <w:rPr>
                        <w:b/>
                        <w:bCs/>
                        <w:kern w:val="24"/>
                        <w:szCs w:val="22"/>
                        <w:lang w:val="es-ES_tradnl"/>
                      </w:rPr>
                    </w:rPrChange>
                  </w:rPr>
                  <w:delText>K</w:delText>
                </w:r>
                <w:r w:rsidRPr="00621DD9" w:rsidDel="00061946">
                  <w:rPr>
                    <w:b/>
                    <w:bCs/>
                    <w:kern w:val="24"/>
                    <w:szCs w:val="22"/>
                    <w:vertAlign w:val="subscript"/>
                    <w:rPrChange w:id="1844" w:author="Nicolás Riveras Muñoz" w:date="2022-09-14T18:27:00Z">
                      <w:rPr>
                        <w:b/>
                        <w:bCs/>
                        <w:kern w:val="24"/>
                        <w:szCs w:val="22"/>
                        <w:vertAlign w:val="subscript"/>
                        <w:lang w:val="es-ES_tradnl"/>
                      </w:rPr>
                    </w:rPrChange>
                  </w:rPr>
                  <w:delText>h</w:delText>
                </w:r>
              </w:del>
            </w:moveFrom>
          </w:p>
        </w:tc>
        <w:tc>
          <w:tcPr>
            <w:tcW w:w="978" w:type="dxa"/>
            <w:tcBorders>
              <w:top w:val="single" w:sz="4" w:space="0" w:color="auto"/>
            </w:tcBorders>
          </w:tcPr>
          <w:p w14:paraId="0D213D32" w14:textId="0B0F0582" w:rsidR="00B91650" w:rsidRPr="00621DD9" w:rsidDel="00061946" w:rsidRDefault="00B91650" w:rsidP="00385F5E">
            <w:pPr>
              <w:spacing w:line="240" w:lineRule="auto"/>
              <w:jc w:val="center"/>
              <w:rPr>
                <w:del w:id="1845" w:author="Nicolás Riveras Muñoz" w:date="2022-09-14T15:49:00Z"/>
                <w:moveFrom w:id="1846" w:author="Nicolás Riveras Muñoz" w:date="2022-09-13T15:56:00Z"/>
                <w:b/>
                <w:bCs/>
                <w:kern w:val="24"/>
                <w:szCs w:val="22"/>
                <w:rPrChange w:id="1847" w:author="Nicolás Riveras Muñoz" w:date="2022-09-14T18:27:00Z">
                  <w:rPr>
                    <w:del w:id="1848" w:author="Nicolás Riveras Muñoz" w:date="2022-09-14T15:49:00Z"/>
                    <w:moveFrom w:id="1849" w:author="Nicolás Riveras Muñoz" w:date="2022-09-13T15:56:00Z"/>
                    <w:b/>
                    <w:bCs/>
                    <w:kern w:val="24"/>
                    <w:szCs w:val="22"/>
                    <w:lang w:val="es-ES_tradnl"/>
                  </w:rPr>
                </w:rPrChange>
              </w:rPr>
            </w:pPr>
            <w:moveFrom w:id="1850" w:author="Nicolás Riveras Muñoz" w:date="2022-09-13T15:56:00Z">
              <w:del w:id="1851" w:author="Nicolás Riveras Muñoz" w:date="2022-09-14T15:49:00Z">
                <w:r w:rsidRPr="00621DD9" w:rsidDel="00061946">
                  <w:rPr>
                    <w:b/>
                    <w:bCs/>
                    <w:kern w:val="24"/>
                    <w:szCs w:val="22"/>
                    <w:rPrChange w:id="1852" w:author="Nicolás Riveras Muñoz" w:date="2022-09-14T18:27:00Z">
                      <w:rPr>
                        <w:b/>
                        <w:bCs/>
                        <w:kern w:val="24"/>
                        <w:szCs w:val="22"/>
                        <w:lang w:val="es-ES_tradnl"/>
                      </w:rPr>
                    </w:rPrChange>
                  </w:rPr>
                  <w:delText>P- Value</w:delText>
                </w:r>
              </w:del>
            </w:moveFrom>
          </w:p>
        </w:tc>
        <w:tc>
          <w:tcPr>
            <w:tcW w:w="1290" w:type="dxa"/>
            <w:tcBorders>
              <w:top w:val="single" w:sz="4" w:space="0" w:color="auto"/>
            </w:tcBorders>
          </w:tcPr>
          <w:p w14:paraId="4F3554A5" w14:textId="5A530EFD" w:rsidR="00B91650" w:rsidRPr="00621DD9" w:rsidDel="00061946" w:rsidRDefault="00B91650" w:rsidP="00385F5E">
            <w:pPr>
              <w:spacing w:line="240" w:lineRule="auto"/>
              <w:jc w:val="center"/>
              <w:rPr>
                <w:del w:id="1853" w:author="Nicolás Riveras Muñoz" w:date="2022-09-14T15:49:00Z"/>
                <w:moveFrom w:id="1854" w:author="Nicolás Riveras Muñoz" w:date="2022-09-13T15:56:00Z"/>
                <w:b/>
                <w:bCs/>
                <w:kern w:val="24"/>
                <w:szCs w:val="22"/>
                <w:rPrChange w:id="1855" w:author="Nicolás Riveras Muñoz" w:date="2022-09-14T18:27:00Z">
                  <w:rPr>
                    <w:del w:id="1856" w:author="Nicolás Riveras Muñoz" w:date="2022-09-14T15:49:00Z"/>
                    <w:moveFrom w:id="1857" w:author="Nicolás Riveras Muñoz" w:date="2022-09-13T15:56:00Z"/>
                    <w:b/>
                    <w:bCs/>
                    <w:kern w:val="24"/>
                    <w:szCs w:val="22"/>
                    <w:lang w:val="es-ES_tradnl"/>
                  </w:rPr>
                </w:rPrChange>
              </w:rPr>
            </w:pPr>
            <w:moveFrom w:id="1858" w:author="Nicolás Riveras Muñoz" w:date="2022-09-13T15:56:00Z">
              <w:del w:id="1859" w:author="Nicolás Riveras Muñoz" w:date="2022-09-14T15:49:00Z">
                <w:r w:rsidRPr="00621DD9" w:rsidDel="00061946">
                  <w:rPr>
                    <w:b/>
                    <w:bCs/>
                    <w:i/>
                    <w:kern w:val="24"/>
                    <w:szCs w:val="22"/>
                    <w:rPrChange w:id="1860" w:author="Nicolás Riveras Muñoz" w:date="2022-09-14T18:27:00Z">
                      <w:rPr>
                        <w:b/>
                        <w:bCs/>
                        <w:i/>
                        <w:kern w:val="24"/>
                        <w:szCs w:val="22"/>
                        <w:lang w:val="es-ES_tradnl"/>
                      </w:rPr>
                    </w:rPrChange>
                  </w:rPr>
                  <w:delText>t</w:delText>
                </w:r>
                <w:r w:rsidRPr="00621DD9" w:rsidDel="00061946">
                  <w:rPr>
                    <w:b/>
                    <w:bCs/>
                    <w:kern w:val="24"/>
                    <w:szCs w:val="22"/>
                    <w:rPrChange w:id="1861" w:author="Nicolás Riveras Muñoz" w:date="2022-09-14T18:27:00Z">
                      <w:rPr>
                        <w:b/>
                        <w:bCs/>
                        <w:kern w:val="24"/>
                        <w:szCs w:val="22"/>
                        <w:lang w:val="es-ES_tradnl"/>
                      </w:rPr>
                    </w:rPrChange>
                  </w:rPr>
                  <w:delText>-test</w:delText>
                </w:r>
              </w:del>
            </w:moveFrom>
          </w:p>
        </w:tc>
      </w:tr>
      <w:tr w:rsidR="003D65BC" w:rsidRPr="004F173B" w:rsidDel="00061946" w14:paraId="1B86BBE0" w14:textId="7B5B008C" w:rsidTr="003D65BC">
        <w:trPr>
          <w:del w:id="1862" w:author="Nicolás Riveras Muñoz" w:date="2022-09-14T15:49:00Z"/>
        </w:trPr>
        <w:tc>
          <w:tcPr>
            <w:tcW w:w="0" w:type="auto"/>
            <w:tcBorders>
              <w:bottom w:val="single" w:sz="4" w:space="0" w:color="auto"/>
            </w:tcBorders>
          </w:tcPr>
          <w:p w14:paraId="48FEB463" w14:textId="332F96E6" w:rsidR="00B91650" w:rsidRPr="00621DD9" w:rsidDel="00061946" w:rsidRDefault="00B91650" w:rsidP="00385F5E">
            <w:pPr>
              <w:spacing w:line="240" w:lineRule="auto"/>
              <w:jc w:val="center"/>
              <w:rPr>
                <w:del w:id="1863" w:author="Nicolás Riveras Muñoz" w:date="2022-09-14T15:49:00Z"/>
                <w:moveFrom w:id="1864" w:author="Nicolás Riveras Muñoz" w:date="2022-09-13T15:56:00Z"/>
                <w:b/>
                <w:bCs/>
                <w:kern w:val="24"/>
                <w:szCs w:val="22"/>
                <w:rPrChange w:id="1865" w:author="Nicolás Riveras Muñoz" w:date="2022-09-14T18:27:00Z">
                  <w:rPr>
                    <w:del w:id="1866" w:author="Nicolás Riveras Muñoz" w:date="2022-09-14T15:49:00Z"/>
                    <w:moveFrom w:id="1867" w:author="Nicolás Riveras Muñoz" w:date="2022-09-13T15:56:00Z"/>
                    <w:b/>
                    <w:bCs/>
                    <w:kern w:val="24"/>
                    <w:szCs w:val="22"/>
                    <w:lang w:val="es-ES_tradnl"/>
                  </w:rPr>
                </w:rPrChange>
              </w:rPr>
            </w:pPr>
          </w:p>
        </w:tc>
        <w:tc>
          <w:tcPr>
            <w:tcW w:w="0" w:type="auto"/>
            <w:tcBorders>
              <w:bottom w:val="single" w:sz="4" w:space="0" w:color="auto"/>
            </w:tcBorders>
          </w:tcPr>
          <w:p w14:paraId="6E5B1094" w14:textId="43BCC37B" w:rsidR="00B91650" w:rsidRPr="00621DD9" w:rsidDel="00061946" w:rsidRDefault="00B91650" w:rsidP="00385F5E">
            <w:pPr>
              <w:spacing w:line="240" w:lineRule="auto"/>
              <w:jc w:val="center"/>
              <w:rPr>
                <w:del w:id="1868" w:author="Nicolás Riveras Muñoz" w:date="2022-09-14T15:49:00Z"/>
                <w:moveFrom w:id="1869" w:author="Nicolás Riveras Muñoz" w:date="2022-09-13T15:56:00Z"/>
                <w:b/>
                <w:bCs/>
                <w:kern w:val="24"/>
                <w:szCs w:val="22"/>
                <w:rPrChange w:id="1870" w:author="Nicolás Riveras Muñoz" w:date="2022-09-14T18:27:00Z">
                  <w:rPr>
                    <w:del w:id="1871" w:author="Nicolás Riveras Muñoz" w:date="2022-09-14T15:49:00Z"/>
                    <w:moveFrom w:id="1872" w:author="Nicolás Riveras Muñoz" w:date="2022-09-13T15:56:00Z"/>
                    <w:b/>
                    <w:bCs/>
                    <w:kern w:val="24"/>
                    <w:szCs w:val="22"/>
                    <w:lang w:val="es-ES_tradnl"/>
                  </w:rPr>
                </w:rPrChange>
              </w:rPr>
            </w:pPr>
          </w:p>
        </w:tc>
        <w:tc>
          <w:tcPr>
            <w:tcW w:w="0" w:type="auto"/>
            <w:tcBorders>
              <w:bottom w:val="single" w:sz="4" w:space="0" w:color="auto"/>
            </w:tcBorders>
          </w:tcPr>
          <w:p w14:paraId="3697FD12" w14:textId="3BA41BED" w:rsidR="00B91650" w:rsidRPr="00621DD9" w:rsidDel="00061946" w:rsidRDefault="00B91650" w:rsidP="00385F5E">
            <w:pPr>
              <w:spacing w:line="240" w:lineRule="auto"/>
              <w:jc w:val="center"/>
              <w:rPr>
                <w:del w:id="1873" w:author="Nicolás Riveras Muñoz" w:date="2022-09-14T15:49:00Z"/>
                <w:moveFrom w:id="1874" w:author="Nicolás Riveras Muñoz" w:date="2022-09-13T15:56:00Z"/>
                <w:b/>
                <w:bCs/>
                <w:kern w:val="24"/>
                <w:szCs w:val="22"/>
                <w:rPrChange w:id="1875" w:author="Nicolás Riveras Muñoz" w:date="2022-09-14T18:27:00Z">
                  <w:rPr>
                    <w:del w:id="1876" w:author="Nicolás Riveras Muñoz" w:date="2022-09-14T15:49:00Z"/>
                    <w:moveFrom w:id="1877" w:author="Nicolás Riveras Muñoz" w:date="2022-09-13T15:56:00Z"/>
                    <w:b/>
                    <w:bCs/>
                    <w:kern w:val="24"/>
                    <w:szCs w:val="22"/>
                    <w:lang w:val="es-ES_tradnl"/>
                  </w:rPr>
                </w:rPrChange>
              </w:rPr>
            </w:pPr>
          </w:p>
        </w:tc>
        <w:tc>
          <w:tcPr>
            <w:tcW w:w="1079" w:type="dxa"/>
            <w:tcBorders>
              <w:bottom w:val="single" w:sz="4" w:space="0" w:color="auto"/>
            </w:tcBorders>
          </w:tcPr>
          <w:p w14:paraId="7FD46664" w14:textId="21D02F90" w:rsidR="00B91650" w:rsidRPr="00621DD9" w:rsidDel="00061946" w:rsidRDefault="00B91650" w:rsidP="00385F5E">
            <w:pPr>
              <w:spacing w:line="240" w:lineRule="auto"/>
              <w:jc w:val="center"/>
              <w:rPr>
                <w:del w:id="1878" w:author="Nicolás Riveras Muñoz" w:date="2022-09-14T15:49:00Z"/>
                <w:moveFrom w:id="1879" w:author="Nicolás Riveras Muñoz" w:date="2022-09-13T15:56:00Z"/>
                <w:b/>
                <w:bCs/>
                <w:kern w:val="24"/>
                <w:szCs w:val="22"/>
                <w:rPrChange w:id="1880" w:author="Nicolás Riveras Muñoz" w:date="2022-09-14T18:27:00Z">
                  <w:rPr>
                    <w:del w:id="1881" w:author="Nicolás Riveras Muñoz" w:date="2022-09-14T15:49:00Z"/>
                    <w:moveFrom w:id="1882" w:author="Nicolás Riveras Muñoz" w:date="2022-09-13T15:56:00Z"/>
                    <w:b/>
                    <w:bCs/>
                    <w:kern w:val="24"/>
                    <w:szCs w:val="22"/>
                    <w:lang w:val="es-ES_tradnl"/>
                  </w:rPr>
                </w:rPrChange>
              </w:rPr>
            </w:pPr>
          </w:p>
        </w:tc>
        <w:tc>
          <w:tcPr>
            <w:tcW w:w="2126" w:type="dxa"/>
            <w:tcBorders>
              <w:bottom w:val="single" w:sz="4" w:space="0" w:color="auto"/>
            </w:tcBorders>
          </w:tcPr>
          <w:p w14:paraId="1268F5C7" w14:textId="4ABD6055" w:rsidR="00B91650" w:rsidRPr="00621DD9" w:rsidDel="00061946" w:rsidRDefault="00B91650" w:rsidP="00385F5E">
            <w:pPr>
              <w:spacing w:line="240" w:lineRule="auto"/>
              <w:jc w:val="center"/>
              <w:rPr>
                <w:del w:id="1883" w:author="Nicolás Riveras Muñoz" w:date="2022-09-14T15:49:00Z"/>
                <w:moveFrom w:id="1884" w:author="Nicolás Riveras Muñoz" w:date="2022-09-13T15:56:00Z"/>
                <w:b/>
                <w:bCs/>
                <w:kern w:val="24"/>
                <w:szCs w:val="22"/>
                <w:rPrChange w:id="1885" w:author="Nicolás Riveras Muñoz" w:date="2022-09-14T18:27:00Z">
                  <w:rPr>
                    <w:del w:id="1886" w:author="Nicolás Riveras Muñoz" w:date="2022-09-14T15:49:00Z"/>
                    <w:moveFrom w:id="1887" w:author="Nicolás Riveras Muñoz" w:date="2022-09-13T15:56:00Z"/>
                    <w:b/>
                    <w:bCs/>
                    <w:kern w:val="24"/>
                    <w:szCs w:val="22"/>
                    <w:lang w:val="es-ES_tradnl"/>
                  </w:rPr>
                </w:rPrChange>
              </w:rPr>
            </w:pPr>
            <w:moveFrom w:id="1888" w:author="Nicolás Riveras Muñoz" w:date="2022-09-13T15:56:00Z">
              <w:del w:id="1889" w:author="Nicolás Riveras Muñoz" w:date="2022-09-14T15:49:00Z">
                <w:r w:rsidRPr="00621DD9" w:rsidDel="00061946">
                  <w:rPr>
                    <w:b/>
                    <w:bCs/>
                    <w:kern w:val="24"/>
                    <w:szCs w:val="22"/>
                    <w:rPrChange w:id="1890" w:author="Nicolás Riveras Muñoz" w:date="2022-09-14T18:27:00Z">
                      <w:rPr>
                        <w:b/>
                        <w:bCs/>
                        <w:kern w:val="24"/>
                        <w:szCs w:val="22"/>
                        <w:lang w:val="es-ES_tradnl"/>
                      </w:rPr>
                    </w:rPrChange>
                  </w:rPr>
                  <w:delText>(cm min</w:delText>
                </w:r>
                <w:r w:rsidRPr="00621DD9" w:rsidDel="00061946">
                  <w:rPr>
                    <w:b/>
                    <w:bCs/>
                    <w:kern w:val="24"/>
                    <w:szCs w:val="22"/>
                    <w:vertAlign w:val="superscript"/>
                    <w:rPrChange w:id="1891" w:author="Nicolás Riveras Muñoz" w:date="2022-09-14T18:27:00Z">
                      <w:rPr>
                        <w:b/>
                        <w:bCs/>
                        <w:kern w:val="24"/>
                        <w:szCs w:val="22"/>
                        <w:vertAlign w:val="superscript"/>
                        <w:lang w:val="es-ES_tradnl"/>
                      </w:rPr>
                    </w:rPrChange>
                  </w:rPr>
                  <w:delText>-1</w:delText>
                </w:r>
                <w:r w:rsidRPr="00621DD9" w:rsidDel="00061946">
                  <w:rPr>
                    <w:b/>
                    <w:bCs/>
                    <w:kern w:val="24"/>
                    <w:szCs w:val="22"/>
                    <w:rPrChange w:id="1892" w:author="Nicolás Riveras Muñoz" w:date="2022-09-14T18:27:00Z">
                      <w:rPr>
                        <w:b/>
                        <w:bCs/>
                        <w:kern w:val="24"/>
                        <w:szCs w:val="22"/>
                        <w:lang w:val="es-ES_tradnl"/>
                      </w:rPr>
                    </w:rPrChange>
                  </w:rPr>
                  <w:delText>)</w:delText>
                </w:r>
              </w:del>
            </w:moveFrom>
          </w:p>
        </w:tc>
        <w:tc>
          <w:tcPr>
            <w:tcW w:w="978" w:type="dxa"/>
            <w:tcBorders>
              <w:bottom w:val="single" w:sz="4" w:space="0" w:color="auto"/>
            </w:tcBorders>
          </w:tcPr>
          <w:p w14:paraId="5FA9990D" w14:textId="5E257F7C" w:rsidR="00B91650" w:rsidRPr="00621DD9" w:rsidDel="00061946" w:rsidRDefault="00B91650" w:rsidP="00385F5E">
            <w:pPr>
              <w:spacing w:line="240" w:lineRule="auto"/>
              <w:jc w:val="center"/>
              <w:rPr>
                <w:del w:id="1893" w:author="Nicolás Riveras Muñoz" w:date="2022-09-14T15:49:00Z"/>
                <w:moveFrom w:id="1894" w:author="Nicolás Riveras Muñoz" w:date="2022-09-13T15:56:00Z"/>
                <w:b/>
                <w:bCs/>
                <w:kern w:val="24"/>
                <w:szCs w:val="22"/>
                <w:rPrChange w:id="1895" w:author="Nicolás Riveras Muñoz" w:date="2022-09-14T18:27:00Z">
                  <w:rPr>
                    <w:del w:id="1896" w:author="Nicolás Riveras Muñoz" w:date="2022-09-14T15:49:00Z"/>
                    <w:moveFrom w:id="1897" w:author="Nicolás Riveras Muñoz" w:date="2022-09-13T15:56:00Z"/>
                    <w:b/>
                    <w:bCs/>
                    <w:kern w:val="24"/>
                    <w:szCs w:val="22"/>
                    <w:lang w:val="es-ES_tradnl"/>
                  </w:rPr>
                </w:rPrChange>
              </w:rPr>
            </w:pPr>
          </w:p>
        </w:tc>
        <w:tc>
          <w:tcPr>
            <w:tcW w:w="1290" w:type="dxa"/>
            <w:tcBorders>
              <w:bottom w:val="single" w:sz="4" w:space="0" w:color="auto"/>
            </w:tcBorders>
          </w:tcPr>
          <w:p w14:paraId="086165B0" w14:textId="5F989362" w:rsidR="00B91650" w:rsidRPr="00621DD9" w:rsidDel="00061946" w:rsidRDefault="00B91650" w:rsidP="00385F5E">
            <w:pPr>
              <w:spacing w:line="240" w:lineRule="auto"/>
              <w:jc w:val="center"/>
              <w:rPr>
                <w:del w:id="1898" w:author="Nicolás Riveras Muñoz" w:date="2022-09-14T15:49:00Z"/>
                <w:moveFrom w:id="1899" w:author="Nicolás Riveras Muñoz" w:date="2022-09-13T15:56:00Z"/>
                <w:b/>
                <w:bCs/>
                <w:kern w:val="24"/>
                <w:szCs w:val="22"/>
                <w:rPrChange w:id="1900" w:author="Nicolás Riveras Muñoz" w:date="2022-09-14T18:27:00Z">
                  <w:rPr>
                    <w:del w:id="1901" w:author="Nicolás Riveras Muñoz" w:date="2022-09-14T15:49:00Z"/>
                    <w:moveFrom w:id="1902" w:author="Nicolás Riveras Muñoz" w:date="2022-09-13T15:56:00Z"/>
                    <w:b/>
                    <w:bCs/>
                    <w:kern w:val="24"/>
                    <w:szCs w:val="22"/>
                    <w:lang w:val="es-ES_tradnl"/>
                  </w:rPr>
                </w:rPrChange>
              </w:rPr>
            </w:pPr>
          </w:p>
        </w:tc>
      </w:tr>
      <w:tr w:rsidR="003D65BC" w:rsidRPr="004F173B" w:rsidDel="00061946" w14:paraId="4645F4D2" w14:textId="3CE45529" w:rsidTr="003D65BC">
        <w:trPr>
          <w:trHeight w:val="284"/>
          <w:del w:id="1903" w:author="Nicolás Riveras Muñoz" w:date="2022-09-14T15:49:00Z"/>
        </w:trPr>
        <w:tc>
          <w:tcPr>
            <w:tcW w:w="0" w:type="auto"/>
            <w:tcBorders>
              <w:top w:val="single" w:sz="4" w:space="0" w:color="auto"/>
            </w:tcBorders>
            <w:vAlign w:val="center"/>
          </w:tcPr>
          <w:p w14:paraId="1AE236ED" w14:textId="6D30F4EA" w:rsidR="00B91650" w:rsidRPr="00621DD9" w:rsidDel="00061946" w:rsidRDefault="00B91650" w:rsidP="00385F5E">
            <w:pPr>
              <w:spacing w:line="240" w:lineRule="auto"/>
              <w:jc w:val="center"/>
              <w:rPr>
                <w:del w:id="1904" w:author="Nicolás Riveras Muñoz" w:date="2022-09-14T15:49:00Z"/>
                <w:moveFrom w:id="1905" w:author="Nicolás Riveras Muñoz" w:date="2022-09-13T15:56:00Z"/>
                <w:bCs/>
                <w:kern w:val="24"/>
                <w:szCs w:val="22"/>
                <w:rPrChange w:id="1906" w:author="Nicolás Riveras Muñoz" w:date="2022-09-14T18:27:00Z">
                  <w:rPr>
                    <w:del w:id="1907" w:author="Nicolás Riveras Muñoz" w:date="2022-09-14T15:49:00Z"/>
                    <w:moveFrom w:id="1908" w:author="Nicolás Riveras Muñoz" w:date="2022-09-13T15:56:00Z"/>
                    <w:bCs/>
                    <w:kern w:val="24"/>
                    <w:szCs w:val="22"/>
                    <w:lang w:val="es-ES_tradnl"/>
                  </w:rPr>
                </w:rPrChange>
              </w:rPr>
            </w:pPr>
            <w:moveFrom w:id="1909" w:author="Nicolás Riveras Muñoz" w:date="2022-09-13T15:56:00Z">
              <w:del w:id="1910" w:author="Nicolás Riveras Muñoz" w:date="2022-09-14T15:49:00Z">
                <w:r w:rsidRPr="00621DD9" w:rsidDel="00061946">
                  <w:rPr>
                    <w:bCs/>
                    <w:kern w:val="24"/>
                    <w:szCs w:val="22"/>
                    <w:rPrChange w:id="1911" w:author="Nicolás Riveras Muñoz" w:date="2022-09-14T18:27:00Z">
                      <w:rPr>
                        <w:bCs/>
                        <w:kern w:val="24"/>
                        <w:szCs w:val="22"/>
                        <w:lang w:val="es-ES_tradnl"/>
                      </w:rPr>
                    </w:rPrChange>
                  </w:rPr>
                  <w:delText>High</w:delText>
                </w:r>
              </w:del>
            </w:moveFrom>
          </w:p>
        </w:tc>
        <w:tc>
          <w:tcPr>
            <w:tcW w:w="0" w:type="auto"/>
            <w:tcBorders>
              <w:top w:val="single" w:sz="4" w:space="0" w:color="auto"/>
            </w:tcBorders>
            <w:vAlign w:val="center"/>
          </w:tcPr>
          <w:p w14:paraId="7361DE90" w14:textId="0A30B12B" w:rsidR="00B91650" w:rsidRPr="00621DD9" w:rsidDel="00061946" w:rsidRDefault="00B91650" w:rsidP="00385F5E">
            <w:pPr>
              <w:spacing w:line="240" w:lineRule="auto"/>
              <w:jc w:val="center"/>
              <w:rPr>
                <w:del w:id="1912" w:author="Nicolás Riveras Muñoz" w:date="2022-09-14T15:49:00Z"/>
                <w:moveFrom w:id="1913" w:author="Nicolás Riveras Muñoz" w:date="2022-09-13T15:56:00Z"/>
                <w:bCs/>
                <w:kern w:val="24"/>
                <w:szCs w:val="22"/>
                <w:rPrChange w:id="1914" w:author="Nicolás Riveras Muñoz" w:date="2022-09-14T18:27:00Z">
                  <w:rPr>
                    <w:del w:id="1915" w:author="Nicolás Riveras Muñoz" w:date="2022-09-14T15:49:00Z"/>
                    <w:moveFrom w:id="1916" w:author="Nicolás Riveras Muñoz" w:date="2022-09-13T15:56:00Z"/>
                    <w:bCs/>
                    <w:kern w:val="24"/>
                    <w:szCs w:val="22"/>
                    <w:lang w:val="es-ES_tradnl"/>
                  </w:rPr>
                </w:rPrChange>
              </w:rPr>
            </w:pPr>
            <w:moveFrom w:id="1917" w:author="Nicolás Riveras Muñoz" w:date="2022-09-13T15:56:00Z">
              <w:del w:id="1918" w:author="Nicolás Riveras Muñoz" w:date="2022-09-14T15:49:00Z">
                <w:r w:rsidRPr="00621DD9" w:rsidDel="00061946">
                  <w:rPr>
                    <w:bCs/>
                    <w:kern w:val="24"/>
                    <w:szCs w:val="22"/>
                    <w:rPrChange w:id="1919" w:author="Nicolás Riveras Muñoz" w:date="2022-09-14T18:27:00Z">
                      <w:rPr>
                        <w:bCs/>
                        <w:kern w:val="24"/>
                        <w:szCs w:val="22"/>
                        <w:lang w:val="es-ES_tradnl"/>
                      </w:rPr>
                    </w:rPrChange>
                  </w:rPr>
                  <w:delText>T1</w:delText>
                </w:r>
              </w:del>
            </w:moveFrom>
          </w:p>
        </w:tc>
        <w:tc>
          <w:tcPr>
            <w:tcW w:w="0" w:type="auto"/>
            <w:tcBorders>
              <w:top w:val="single" w:sz="4" w:space="0" w:color="auto"/>
            </w:tcBorders>
            <w:vAlign w:val="center"/>
          </w:tcPr>
          <w:p w14:paraId="0CA42A8F" w14:textId="0909715A" w:rsidR="00B91650" w:rsidRPr="00621DD9" w:rsidDel="00061946" w:rsidRDefault="00B91650" w:rsidP="00385F5E">
            <w:pPr>
              <w:spacing w:line="240" w:lineRule="auto"/>
              <w:jc w:val="center"/>
              <w:rPr>
                <w:del w:id="1920" w:author="Nicolás Riveras Muñoz" w:date="2022-09-14T15:49:00Z"/>
                <w:moveFrom w:id="1921" w:author="Nicolás Riveras Muñoz" w:date="2022-09-13T15:56:00Z"/>
                <w:bCs/>
                <w:kern w:val="24"/>
                <w:szCs w:val="22"/>
                <w:rPrChange w:id="1922" w:author="Nicolás Riveras Muñoz" w:date="2022-09-14T18:27:00Z">
                  <w:rPr>
                    <w:del w:id="1923" w:author="Nicolás Riveras Muñoz" w:date="2022-09-14T15:49:00Z"/>
                    <w:moveFrom w:id="1924" w:author="Nicolás Riveras Muñoz" w:date="2022-09-13T15:56:00Z"/>
                    <w:bCs/>
                    <w:kern w:val="24"/>
                    <w:szCs w:val="22"/>
                    <w:lang w:val="es-ES_tradnl"/>
                  </w:rPr>
                </w:rPrChange>
              </w:rPr>
            </w:pPr>
            <w:moveFrom w:id="1925" w:author="Nicolás Riveras Muñoz" w:date="2022-09-13T15:56:00Z">
              <w:del w:id="1926" w:author="Nicolás Riveras Muñoz" w:date="2022-09-14T15:49:00Z">
                <w:r w:rsidRPr="00621DD9" w:rsidDel="00061946">
                  <w:rPr>
                    <w:bCs/>
                    <w:kern w:val="24"/>
                    <w:szCs w:val="22"/>
                    <w:rPrChange w:id="1927" w:author="Nicolás Riveras Muñoz" w:date="2022-09-14T18:27:00Z">
                      <w:rPr>
                        <w:bCs/>
                        <w:kern w:val="24"/>
                        <w:szCs w:val="22"/>
                        <w:lang w:val="es-ES_tradnl"/>
                      </w:rPr>
                    </w:rPrChange>
                  </w:rPr>
                  <w:delText>OT</w:delText>
                </w:r>
              </w:del>
            </w:moveFrom>
          </w:p>
        </w:tc>
        <w:tc>
          <w:tcPr>
            <w:tcW w:w="1079" w:type="dxa"/>
            <w:tcBorders>
              <w:top w:val="single" w:sz="4" w:space="0" w:color="auto"/>
            </w:tcBorders>
            <w:vAlign w:val="center"/>
          </w:tcPr>
          <w:p w14:paraId="11016753" w14:textId="4A4E3C0C" w:rsidR="00B91650" w:rsidRPr="00621DD9" w:rsidDel="00061946" w:rsidRDefault="00B91650" w:rsidP="00385F5E">
            <w:pPr>
              <w:spacing w:line="240" w:lineRule="auto"/>
              <w:jc w:val="center"/>
              <w:rPr>
                <w:del w:id="1928" w:author="Nicolás Riveras Muñoz" w:date="2022-09-14T15:49:00Z"/>
                <w:moveFrom w:id="1929" w:author="Nicolás Riveras Muñoz" w:date="2022-09-13T15:56:00Z"/>
                <w:bCs/>
                <w:kern w:val="24"/>
                <w:szCs w:val="22"/>
                <w:rPrChange w:id="1930" w:author="Nicolás Riveras Muñoz" w:date="2022-09-14T18:27:00Z">
                  <w:rPr>
                    <w:del w:id="1931" w:author="Nicolás Riveras Muñoz" w:date="2022-09-14T15:49:00Z"/>
                    <w:moveFrom w:id="1932" w:author="Nicolás Riveras Muñoz" w:date="2022-09-13T15:56:00Z"/>
                    <w:bCs/>
                    <w:kern w:val="24"/>
                    <w:szCs w:val="22"/>
                    <w:lang w:val="es-ES_tradnl"/>
                  </w:rPr>
                </w:rPrChange>
              </w:rPr>
            </w:pPr>
            <w:moveFrom w:id="1933" w:author="Nicolás Riveras Muñoz" w:date="2022-09-13T15:56:00Z">
              <w:del w:id="1934" w:author="Nicolás Riveras Muñoz" w:date="2022-09-14T15:49:00Z">
                <w:r w:rsidRPr="00621DD9" w:rsidDel="00061946">
                  <w:rPr>
                    <w:bCs/>
                    <w:kern w:val="24"/>
                    <w:szCs w:val="22"/>
                    <w:rPrChange w:id="1935" w:author="Nicolás Riveras Muñoz" w:date="2022-09-14T18:27:00Z">
                      <w:rPr>
                        <w:bCs/>
                        <w:kern w:val="24"/>
                        <w:szCs w:val="22"/>
                        <w:lang w:val="es-ES_tradnl"/>
                      </w:rPr>
                    </w:rPrChange>
                  </w:rPr>
                  <w:delText>Topsoil</w:delText>
                </w:r>
              </w:del>
            </w:moveFrom>
          </w:p>
        </w:tc>
        <w:tc>
          <w:tcPr>
            <w:tcW w:w="2126" w:type="dxa"/>
            <w:tcBorders>
              <w:top w:val="single" w:sz="4" w:space="0" w:color="auto"/>
            </w:tcBorders>
            <w:vAlign w:val="center"/>
          </w:tcPr>
          <w:p w14:paraId="7DE5978B" w14:textId="36627499" w:rsidR="00B91650" w:rsidRPr="00621DD9" w:rsidDel="00061946" w:rsidRDefault="00B91650" w:rsidP="00385F5E">
            <w:pPr>
              <w:spacing w:line="240" w:lineRule="auto"/>
              <w:jc w:val="center"/>
              <w:rPr>
                <w:del w:id="1936" w:author="Nicolás Riveras Muñoz" w:date="2022-09-14T15:49:00Z"/>
                <w:moveFrom w:id="1937" w:author="Nicolás Riveras Muñoz" w:date="2022-09-13T15:56:00Z"/>
                <w:bCs/>
                <w:kern w:val="24"/>
                <w:szCs w:val="22"/>
                <w:rPrChange w:id="1938" w:author="Nicolás Riveras Muñoz" w:date="2022-09-14T18:27:00Z">
                  <w:rPr>
                    <w:del w:id="1939" w:author="Nicolás Riveras Muñoz" w:date="2022-09-14T15:49:00Z"/>
                    <w:moveFrom w:id="1940" w:author="Nicolás Riveras Muñoz" w:date="2022-09-13T15:56:00Z"/>
                    <w:bCs/>
                    <w:kern w:val="24"/>
                    <w:szCs w:val="22"/>
                    <w:lang w:val="es-ES_tradnl"/>
                  </w:rPr>
                </w:rPrChange>
              </w:rPr>
            </w:pPr>
            <w:moveFrom w:id="1941" w:author="Nicolás Riveras Muñoz" w:date="2022-09-13T15:56:00Z">
              <w:del w:id="1942" w:author="Nicolás Riveras Muñoz" w:date="2022-09-14T15:49:00Z">
                <w:r w:rsidRPr="00621DD9" w:rsidDel="00061946">
                  <w:rPr>
                    <w:bCs/>
                    <w:kern w:val="24"/>
                    <w:szCs w:val="22"/>
                    <w:rPrChange w:id="1943" w:author="Nicolás Riveras Muñoz" w:date="2022-09-14T18:27:00Z">
                      <w:rPr>
                        <w:bCs/>
                        <w:kern w:val="24"/>
                        <w:szCs w:val="22"/>
                        <w:lang w:val="es-ES_tradnl"/>
                      </w:rPr>
                    </w:rPrChange>
                  </w:rPr>
                  <w:delText>T1= -0</w:delText>
                </w:r>
                <w:r w:rsidR="00530EE7" w:rsidRPr="00621DD9" w:rsidDel="00061946">
                  <w:rPr>
                    <w:bCs/>
                    <w:kern w:val="24"/>
                    <w:szCs w:val="22"/>
                    <w:rPrChange w:id="1944" w:author="Nicolás Riveras Muñoz" w:date="2022-09-14T18:27:00Z">
                      <w:rPr>
                        <w:bCs/>
                        <w:kern w:val="24"/>
                        <w:szCs w:val="22"/>
                        <w:lang w:val="es-ES_tradnl"/>
                      </w:rPr>
                    </w:rPrChange>
                  </w:rPr>
                  <w:delText>.</w:delText>
                </w:r>
                <w:r w:rsidRPr="00621DD9" w:rsidDel="00061946">
                  <w:rPr>
                    <w:bCs/>
                    <w:kern w:val="24"/>
                    <w:szCs w:val="22"/>
                    <w:rPrChange w:id="1945" w:author="Nicolás Riveras Muñoz" w:date="2022-09-14T18:27:00Z">
                      <w:rPr>
                        <w:bCs/>
                        <w:kern w:val="24"/>
                        <w:szCs w:val="22"/>
                        <w:lang w:val="es-ES_tradnl"/>
                      </w:rPr>
                    </w:rPrChange>
                  </w:rPr>
                  <w:delText>017x + 0</w:delText>
                </w:r>
                <w:r w:rsidR="00530EE7" w:rsidRPr="00621DD9" w:rsidDel="00061946">
                  <w:rPr>
                    <w:bCs/>
                    <w:kern w:val="24"/>
                    <w:szCs w:val="22"/>
                    <w:rPrChange w:id="1946" w:author="Nicolás Riveras Muñoz" w:date="2022-09-14T18:27:00Z">
                      <w:rPr>
                        <w:bCs/>
                        <w:kern w:val="24"/>
                        <w:szCs w:val="22"/>
                        <w:lang w:val="es-ES_tradnl"/>
                      </w:rPr>
                    </w:rPrChange>
                  </w:rPr>
                  <w:delText>.</w:delText>
                </w:r>
                <w:r w:rsidRPr="00621DD9" w:rsidDel="00061946">
                  <w:rPr>
                    <w:bCs/>
                    <w:kern w:val="24"/>
                    <w:szCs w:val="22"/>
                    <w:rPrChange w:id="1947" w:author="Nicolás Riveras Muñoz" w:date="2022-09-14T18:27:00Z">
                      <w:rPr>
                        <w:bCs/>
                        <w:kern w:val="24"/>
                        <w:szCs w:val="22"/>
                        <w:lang w:val="es-ES_tradnl"/>
                      </w:rPr>
                    </w:rPrChange>
                  </w:rPr>
                  <w:delText>145</w:delText>
                </w:r>
              </w:del>
            </w:moveFrom>
          </w:p>
        </w:tc>
        <w:tc>
          <w:tcPr>
            <w:tcW w:w="978" w:type="dxa"/>
            <w:tcBorders>
              <w:top w:val="single" w:sz="4" w:space="0" w:color="auto"/>
            </w:tcBorders>
            <w:vAlign w:val="center"/>
          </w:tcPr>
          <w:p w14:paraId="6BF398C5" w14:textId="7A1FDC0F" w:rsidR="00B91650" w:rsidRPr="00621DD9" w:rsidDel="00061946" w:rsidRDefault="00B91650" w:rsidP="00385F5E">
            <w:pPr>
              <w:spacing w:line="240" w:lineRule="auto"/>
              <w:jc w:val="center"/>
              <w:rPr>
                <w:del w:id="1948" w:author="Nicolás Riveras Muñoz" w:date="2022-09-14T15:49:00Z"/>
                <w:moveFrom w:id="1949" w:author="Nicolás Riveras Muñoz" w:date="2022-09-13T15:56:00Z"/>
                <w:bCs/>
                <w:kern w:val="24"/>
                <w:szCs w:val="22"/>
                <w:rPrChange w:id="1950" w:author="Nicolás Riveras Muñoz" w:date="2022-09-14T18:27:00Z">
                  <w:rPr>
                    <w:del w:id="1951" w:author="Nicolás Riveras Muñoz" w:date="2022-09-14T15:49:00Z"/>
                    <w:moveFrom w:id="1952" w:author="Nicolás Riveras Muñoz" w:date="2022-09-13T15:56:00Z"/>
                    <w:bCs/>
                    <w:kern w:val="24"/>
                    <w:szCs w:val="22"/>
                    <w:lang w:val="es-ES_tradnl"/>
                  </w:rPr>
                </w:rPrChange>
              </w:rPr>
            </w:pPr>
            <w:moveFrom w:id="1953" w:author="Nicolás Riveras Muñoz" w:date="2022-09-13T15:56:00Z">
              <w:del w:id="1954" w:author="Nicolás Riveras Muñoz" w:date="2022-09-14T15:49:00Z">
                <w:r w:rsidRPr="00621DD9" w:rsidDel="00061946">
                  <w:rPr>
                    <w:bCs/>
                    <w:kern w:val="24"/>
                    <w:szCs w:val="22"/>
                    <w:rPrChange w:id="1955" w:author="Nicolás Riveras Muñoz" w:date="2022-09-14T18:27:00Z">
                      <w:rPr>
                        <w:bCs/>
                        <w:kern w:val="24"/>
                        <w:szCs w:val="22"/>
                        <w:lang w:val="es-ES_tradnl"/>
                      </w:rPr>
                    </w:rPrChange>
                  </w:rPr>
                  <w:delText>0</w:delText>
                </w:r>
                <w:r w:rsidR="00530EE7" w:rsidRPr="00621DD9" w:rsidDel="00061946">
                  <w:rPr>
                    <w:bCs/>
                    <w:kern w:val="24"/>
                    <w:szCs w:val="22"/>
                    <w:rPrChange w:id="1956" w:author="Nicolás Riveras Muñoz" w:date="2022-09-14T18:27:00Z">
                      <w:rPr>
                        <w:bCs/>
                        <w:kern w:val="24"/>
                        <w:szCs w:val="22"/>
                        <w:lang w:val="es-ES_tradnl"/>
                      </w:rPr>
                    </w:rPrChange>
                  </w:rPr>
                  <w:delText>.</w:delText>
                </w:r>
                <w:r w:rsidRPr="00621DD9" w:rsidDel="00061946">
                  <w:rPr>
                    <w:bCs/>
                    <w:kern w:val="24"/>
                    <w:szCs w:val="22"/>
                    <w:rPrChange w:id="1957" w:author="Nicolás Riveras Muñoz" w:date="2022-09-14T18:27:00Z">
                      <w:rPr>
                        <w:bCs/>
                        <w:kern w:val="24"/>
                        <w:szCs w:val="22"/>
                        <w:lang w:val="es-ES_tradnl"/>
                      </w:rPr>
                    </w:rPrChange>
                  </w:rPr>
                  <w:delText>1459</w:delText>
                </w:r>
              </w:del>
            </w:moveFrom>
          </w:p>
        </w:tc>
        <w:tc>
          <w:tcPr>
            <w:tcW w:w="1290" w:type="dxa"/>
            <w:tcBorders>
              <w:top w:val="single" w:sz="4" w:space="0" w:color="auto"/>
            </w:tcBorders>
          </w:tcPr>
          <w:p w14:paraId="7B389F58" w14:textId="334A1A6B" w:rsidR="00B91650" w:rsidRPr="00621DD9" w:rsidDel="00061946" w:rsidRDefault="00B91650" w:rsidP="00385F5E">
            <w:pPr>
              <w:spacing w:line="240" w:lineRule="auto"/>
              <w:jc w:val="center"/>
              <w:rPr>
                <w:del w:id="1958" w:author="Nicolás Riveras Muñoz" w:date="2022-09-14T15:49:00Z"/>
                <w:moveFrom w:id="1959" w:author="Nicolás Riveras Muñoz" w:date="2022-09-13T15:56:00Z"/>
                <w:bCs/>
                <w:kern w:val="24"/>
                <w:szCs w:val="22"/>
                <w:rPrChange w:id="1960" w:author="Nicolás Riveras Muñoz" w:date="2022-09-14T18:27:00Z">
                  <w:rPr>
                    <w:del w:id="1961" w:author="Nicolás Riveras Muñoz" w:date="2022-09-14T15:49:00Z"/>
                    <w:moveFrom w:id="1962" w:author="Nicolás Riveras Muñoz" w:date="2022-09-13T15:56:00Z"/>
                    <w:bCs/>
                    <w:kern w:val="24"/>
                    <w:szCs w:val="22"/>
                    <w:lang w:val="es-ES_tradnl"/>
                  </w:rPr>
                </w:rPrChange>
              </w:rPr>
            </w:pPr>
            <w:moveFrom w:id="1963" w:author="Nicolás Riveras Muñoz" w:date="2022-09-13T15:56:00Z">
              <w:del w:id="1964" w:author="Nicolás Riveras Muñoz" w:date="2022-09-14T15:49:00Z">
                <w:r w:rsidRPr="00621DD9" w:rsidDel="00061946">
                  <w:rPr>
                    <w:bCs/>
                    <w:kern w:val="24"/>
                    <w:szCs w:val="22"/>
                    <w:rPrChange w:id="1965" w:author="Nicolás Riveras Muñoz" w:date="2022-09-14T18:27:00Z">
                      <w:rPr>
                        <w:bCs/>
                        <w:kern w:val="24"/>
                        <w:szCs w:val="22"/>
                        <w:lang w:val="es-ES_tradnl"/>
                      </w:rPr>
                    </w:rPrChange>
                  </w:rPr>
                  <w:delText>ab</w:delText>
                </w:r>
              </w:del>
            </w:moveFrom>
          </w:p>
        </w:tc>
      </w:tr>
      <w:tr w:rsidR="003D65BC" w:rsidRPr="004F173B" w:rsidDel="00061946" w14:paraId="6D30F6CF" w14:textId="7090FDAB" w:rsidTr="003D65BC">
        <w:trPr>
          <w:trHeight w:val="283"/>
          <w:del w:id="1966" w:author="Nicolás Riveras Muñoz" w:date="2022-09-14T15:49:00Z"/>
        </w:trPr>
        <w:tc>
          <w:tcPr>
            <w:tcW w:w="0" w:type="auto"/>
            <w:vAlign w:val="center"/>
          </w:tcPr>
          <w:p w14:paraId="04CDEDE4" w14:textId="1EA3DB04" w:rsidR="00B91650" w:rsidRPr="00621DD9" w:rsidDel="00061946" w:rsidRDefault="00B91650" w:rsidP="00385F5E">
            <w:pPr>
              <w:spacing w:line="240" w:lineRule="auto"/>
              <w:jc w:val="center"/>
              <w:rPr>
                <w:del w:id="1967" w:author="Nicolás Riveras Muñoz" w:date="2022-09-14T15:49:00Z"/>
                <w:moveFrom w:id="1968" w:author="Nicolás Riveras Muñoz" w:date="2022-09-13T15:56:00Z"/>
                <w:bCs/>
                <w:kern w:val="24"/>
                <w:szCs w:val="22"/>
                <w:rPrChange w:id="1969" w:author="Nicolás Riveras Muñoz" w:date="2022-09-14T18:27:00Z">
                  <w:rPr>
                    <w:del w:id="1970" w:author="Nicolás Riveras Muñoz" w:date="2022-09-14T15:49:00Z"/>
                    <w:moveFrom w:id="1971" w:author="Nicolás Riveras Muñoz" w:date="2022-09-13T15:56:00Z"/>
                    <w:bCs/>
                    <w:kern w:val="24"/>
                    <w:szCs w:val="22"/>
                    <w:lang w:val="es-ES_tradnl"/>
                  </w:rPr>
                </w:rPrChange>
              </w:rPr>
            </w:pPr>
            <w:moveFrom w:id="1972" w:author="Nicolás Riveras Muñoz" w:date="2022-09-13T15:56:00Z">
              <w:del w:id="1973" w:author="Nicolás Riveras Muñoz" w:date="2022-09-14T15:49:00Z">
                <w:r w:rsidRPr="00621DD9" w:rsidDel="00061946">
                  <w:rPr>
                    <w:bCs/>
                    <w:kern w:val="24"/>
                    <w:szCs w:val="22"/>
                    <w:rPrChange w:id="1974" w:author="Nicolás Riveras Muñoz" w:date="2022-09-14T18:27:00Z">
                      <w:rPr>
                        <w:bCs/>
                        <w:kern w:val="24"/>
                        <w:szCs w:val="22"/>
                        <w:lang w:val="es-ES_tradnl"/>
                      </w:rPr>
                    </w:rPrChange>
                  </w:rPr>
                  <w:delText>PR</w:delText>
                </w:r>
              </w:del>
            </w:moveFrom>
          </w:p>
        </w:tc>
        <w:tc>
          <w:tcPr>
            <w:tcW w:w="0" w:type="auto"/>
            <w:vAlign w:val="center"/>
          </w:tcPr>
          <w:p w14:paraId="6B2BEFE2" w14:textId="0F15E91F" w:rsidR="00B91650" w:rsidRPr="00621DD9" w:rsidDel="00061946" w:rsidRDefault="00B91650" w:rsidP="00385F5E">
            <w:pPr>
              <w:spacing w:line="240" w:lineRule="auto"/>
              <w:jc w:val="center"/>
              <w:rPr>
                <w:del w:id="1975" w:author="Nicolás Riveras Muñoz" w:date="2022-09-14T15:49:00Z"/>
                <w:moveFrom w:id="1976" w:author="Nicolás Riveras Muñoz" w:date="2022-09-13T15:56:00Z"/>
                <w:bCs/>
                <w:kern w:val="24"/>
                <w:szCs w:val="22"/>
                <w:rPrChange w:id="1977" w:author="Nicolás Riveras Muñoz" w:date="2022-09-14T18:27:00Z">
                  <w:rPr>
                    <w:del w:id="1978" w:author="Nicolás Riveras Muñoz" w:date="2022-09-14T15:49:00Z"/>
                    <w:moveFrom w:id="1979" w:author="Nicolás Riveras Muñoz" w:date="2022-09-13T15:56:00Z"/>
                    <w:bCs/>
                    <w:kern w:val="24"/>
                    <w:szCs w:val="22"/>
                    <w:lang w:val="es-ES_tradnl"/>
                  </w:rPr>
                </w:rPrChange>
              </w:rPr>
            </w:pPr>
            <w:moveFrom w:id="1980" w:author="Nicolás Riveras Muñoz" w:date="2022-09-13T15:56:00Z">
              <w:del w:id="1981" w:author="Nicolás Riveras Muñoz" w:date="2022-09-14T15:49:00Z">
                <w:r w:rsidRPr="00621DD9" w:rsidDel="00061946">
                  <w:rPr>
                    <w:bCs/>
                    <w:kern w:val="24"/>
                    <w:szCs w:val="22"/>
                    <w:rPrChange w:id="1982" w:author="Nicolás Riveras Muñoz" w:date="2022-09-14T18:27:00Z">
                      <w:rPr>
                        <w:bCs/>
                        <w:kern w:val="24"/>
                        <w:szCs w:val="22"/>
                        <w:lang w:val="es-ES_tradnl"/>
                      </w:rPr>
                    </w:rPrChange>
                  </w:rPr>
                  <w:delText>T2</w:delText>
                </w:r>
              </w:del>
            </w:moveFrom>
          </w:p>
        </w:tc>
        <w:tc>
          <w:tcPr>
            <w:tcW w:w="0" w:type="auto"/>
            <w:vAlign w:val="center"/>
          </w:tcPr>
          <w:p w14:paraId="0F9EA9D0" w14:textId="569CF45F" w:rsidR="00B91650" w:rsidRPr="00621DD9" w:rsidDel="00061946" w:rsidRDefault="00B91650" w:rsidP="00385F5E">
            <w:pPr>
              <w:spacing w:line="240" w:lineRule="auto"/>
              <w:jc w:val="center"/>
              <w:rPr>
                <w:del w:id="1983" w:author="Nicolás Riveras Muñoz" w:date="2022-09-14T15:49:00Z"/>
                <w:moveFrom w:id="1984" w:author="Nicolás Riveras Muñoz" w:date="2022-09-13T15:56:00Z"/>
                <w:bCs/>
                <w:kern w:val="24"/>
                <w:szCs w:val="22"/>
                <w:rPrChange w:id="1985" w:author="Nicolás Riveras Muñoz" w:date="2022-09-14T18:27:00Z">
                  <w:rPr>
                    <w:del w:id="1986" w:author="Nicolás Riveras Muñoz" w:date="2022-09-14T15:49:00Z"/>
                    <w:moveFrom w:id="1987" w:author="Nicolás Riveras Muñoz" w:date="2022-09-13T15:56:00Z"/>
                    <w:bCs/>
                    <w:kern w:val="24"/>
                    <w:szCs w:val="22"/>
                    <w:lang w:val="es-ES_tradnl"/>
                  </w:rPr>
                </w:rPrChange>
              </w:rPr>
            </w:pPr>
            <w:moveFrom w:id="1988" w:author="Nicolás Riveras Muñoz" w:date="2022-09-13T15:56:00Z">
              <w:del w:id="1989" w:author="Nicolás Riveras Muñoz" w:date="2022-09-14T15:49:00Z">
                <w:r w:rsidRPr="00621DD9" w:rsidDel="00061946">
                  <w:rPr>
                    <w:bCs/>
                    <w:kern w:val="24"/>
                    <w:szCs w:val="22"/>
                    <w:rPrChange w:id="1990" w:author="Nicolás Riveras Muñoz" w:date="2022-09-14T18:27:00Z">
                      <w:rPr>
                        <w:bCs/>
                        <w:kern w:val="24"/>
                        <w:szCs w:val="22"/>
                        <w:lang w:val="es-ES_tradnl"/>
                      </w:rPr>
                    </w:rPrChange>
                  </w:rPr>
                  <w:delText>OT</w:delText>
                </w:r>
              </w:del>
            </w:moveFrom>
          </w:p>
        </w:tc>
        <w:tc>
          <w:tcPr>
            <w:tcW w:w="1079" w:type="dxa"/>
            <w:vAlign w:val="center"/>
          </w:tcPr>
          <w:p w14:paraId="54E55C04" w14:textId="5E57BD7F" w:rsidR="00B91650" w:rsidRPr="00621DD9" w:rsidDel="00061946" w:rsidRDefault="00B91650" w:rsidP="00385F5E">
            <w:pPr>
              <w:spacing w:line="240" w:lineRule="auto"/>
              <w:jc w:val="center"/>
              <w:rPr>
                <w:del w:id="1991" w:author="Nicolás Riveras Muñoz" w:date="2022-09-14T15:49:00Z"/>
                <w:moveFrom w:id="1992" w:author="Nicolás Riveras Muñoz" w:date="2022-09-13T15:56:00Z"/>
                <w:bCs/>
                <w:kern w:val="24"/>
                <w:szCs w:val="22"/>
                <w:rPrChange w:id="1993" w:author="Nicolás Riveras Muñoz" w:date="2022-09-14T18:27:00Z">
                  <w:rPr>
                    <w:del w:id="1994" w:author="Nicolás Riveras Muñoz" w:date="2022-09-14T15:49:00Z"/>
                    <w:moveFrom w:id="1995" w:author="Nicolás Riveras Muñoz" w:date="2022-09-13T15:56:00Z"/>
                    <w:bCs/>
                    <w:kern w:val="24"/>
                    <w:szCs w:val="22"/>
                    <w:lang w:val="es-ES_tradnl"/>
                  </w:rPr>
                </w:rPrChange>
              </w:rPr>
            </w:pPr>
            <w:moveFrom w:id="1996" w:author="Nicolás Riveras Muñoz" w:date="2022-09-13T15:56:00Z">
              <w:del w:id="1997" w:author="Nicolás Riveras Muñoz" w:date="2022-09-14T15:49:00Z">
                <w:r w:rsidRPr="00621DD9" w:rsidDel="00061946">
                  <w:rPr>
                    <w:bCs/>
                    <w:kern w:val="24"/>
                    <w:szCs w:val="22"/>
                    <w:rPrChange w:id="1998" w:author="Nicolás Riveras Muñoz" w:date="2022-09-14T18:27:00Z">
                      <w:rPr>
                        <w:bCs/>
                        <w:kern w:val="24"/>
                        <w:szCs w:val="22"/>
                        <w:lang w:val="es-ES_tradnl"/>
                      </w:rPr>
                    </w:rPrChange>
                  </w:rPr>
                  <w:delText>Subsoil</w:delText>
                </w:r>
              </w:del>
            </w:moveFrom>
          </w:p>
        </w:tc>
        <w:tc>
          <w:tcPr>
            <w:tcW w:w="2126" w:type="dxa"/>
            <w:vAlign w:val="center"/>
          </w:tcPr>
          <w:p w14:paraId="7E07DBEB" w14:textId="670D9AEF" w:rsidR="00B91650" w:rsidRPr="00621DD9" w:rsidDel="00061946" w:rsidRDefault="00B91650" w:rsidP="00385F5E">
            <w:pPr>
              <w:spacing w:line="240" w:lineRule="auto"/>
              <w:jc w:val="center"/>
              <w:rPr>
                <w:del w:id="1999" w:author="Nicolás Riveras Muñoz" w:date="2022-09-14T15:49:00Z"/>
                <w:moveFrom w:id="2000" w:author="Nicolás Riveras Muñoz" w:date="2022-09-13T15:56:00Z"/>
                <w:bCs/>
                <w:kern w:val="24"/>
                <w:szCs w:val="22"/>
                <w:rPrChange w:id="2001" w:author="Nicolás Riveras Muñoz" w:date="2022-09-14T18:27:00Z">
                  <w:rPr>
                    <w:del w:id="2002" w:author="Nicolás Riveras Muñoz" w:date="2022-09-14T15:49:00Z"/>
                    <w:moveFrom w:id="2003" w:author="Nicolás Riveras Muñoz" w:date="2022-09-13T15:56:00Z"/>
                    <w:bCs/>
                    <w:kern w:val="24"/>
                    <w:szCs w:val="22"/>
                    <w:lang w:val="es-ES_tradnl"/>
                  </w:rPr>
                </w:rPrChange>
              </w:rPr>
            </w:pPr>
            <w:moveFrom w:id="2004" w:author="Nicolás Riveras Muñoz" w:date="2022-09-13T15:56:00Z">
              <w:del w:id="2005" w:author="Nicolás Riveras Muñoz" w:date="2022-09-14T15:49:00Z">
                <w:r w:rsidRPr="00621DD9" w:rsidDel="00061946">
                  <w:rPr>
                    <w:bCs/>
                    <w:kern w:val="24"/>
                    <w:szCs w:val="22"/>
                    <w:rPrChange w:id="2006" w:author="Nicolás Riveras Muñoz" w:date="2022-09-14T18:27:00Z">
                      <w:rPr>
                        <w:bCs/>
                        <w:kern w:val="24"/>
                        <w:szCs w:val="22"/>
                        <w:lang w:val="es-ES_tradnl"/>
                      </w:rPr>
                    </w:rPrChange>
                  </w:rPr>
                  <w:delText>T2= -0</w:delText>
                </w:r>
                <w:r w:rsidR="00530EE7" w:rsidRPr="00621DD9" w:rsidDel="00061946">
                  <w:rPr>
                    <w:bCs/>
                    <w:kern w:val="24"/>
                    <w:szCs w:val="22"/>
                    <w:rPrChange w:id="2007" w:author="Nicolás Riveras Muñoz" w:date="2022-09-14T18:27:00Z">
                      <w:rPr>
                        <w:bCs/>
                        <w:kern w:val="24"/>
                        <w:szCs w:val="22"/>
                        <w:lang w:val="es-ES_tradnl"/>
                      </w:rPr>
                    </w:rPrChange>
                  </w:rPr>
                  <w:delText>.</w:delText>
                </w:r>
                <w:r w:rsidRPr="00621DD9" w:rsidDel="00061946">
                  <w:rPr>
                    <w:bCs/>
                    <w:kern w:val="24"/>
                    <w:szCs w:val="22"/>
                    <w:rPrChange w:id="2008" w:author="Nicolás Riveras Muñoz" w:date="2022-09-14T18:27:00Z">
                      <w:rPr>
                        <w:bCs/>
                        <w:kern w:val="24"/>
                        <w:szCs w:val="22"/>
                        <w:lang w:val="es-ES_tradnl"/>
                      </w:rPr>
                    </w:rPrChange>
                  </w:rPr>
                  <w:delText>027x + 0</w:delText>
                </w:r>
                <w:r w:rsidR="00530EE7" w:rsidRPr="00621DD9" w:rsidDel="00061946">
                  <w:rPr>
                    <w:bCs/>
                    <w:kern w:val="24"/>
                    <w:szCs w:val="22"/>
                    <w:rPrChange w:id="2009" w:author="Nicolás Riveras Muñoz" w:date="2022-09-14T18:27:00Z">
                      <w:rPr>
                        <w:bCs/>
                        <w:kern w:val="24"/>
                        <w:szCs w:val="22"/>
                        <w:lang w:val="es-ES_tradnl"/>
                      </w:rPr>
                    </w:rPrChange>
                  </w:rPr>
                  <w:delText>.</w:delText>
                </w:r>
                <w:r w:rsidRPr="00621DD9" w:rsidDel="00061946">
                  <w:rPr>
                    <w:bCs/>
                    <w:kern w:val="24"/>
                    <w:szCs w:val="22"/>
                    <w:rPrChange w:id="2010" w:author="Nicolás Riveras Muñoz" w:date="2022-09-14T18:27:00Z">
                      <w:rPr>
                        <w:bCs/>
                        <w:kern w:val="24"/>
                        <w:szCs w:val="22"/>
                        <w:lang w:val="es-ES_tradnl"/>
                      </w:rPr>
                    </w:rPrChange>
                  </w:rPr>
                  <w:delText>218</w:delText>
                </w:r>
              </w:del>
            </w:moveFrom>
          </w:p>
        </w:tc>
        <w:tc>
          <w:tcPr>
            <w:tcW w:w="978" w:type="dxa"/>
            <w:vAlign w:val="center"/>
          </w:tcPr>
          <w:p w14:paraId="0E8CB7BE" w14:textId="0FFDAEF3" w:rsidR="00B91650" w:rsidRPr="00621DD9" w:rsidDel="00061946" w:rsidRDefault="00B91650" w:rsidP="00385F5E">
            <w:pPr>
              <w:spacing w:line="240" w:lineRule="auto"/>
              <w:jc w:val="center"/>
              <w:rPr>
                <w:del w:id="2011" w:author="Nicolás Riveras Muñoz" w:date="2022-09-14T15:49:00Z"/>
                <w:moveFrom w:id="2012" w:author="Nicolás Riveras Muñoz" w:date="2022-09-13T15:56:00Z"/>
                <w:bCs/>
                <w:kern w:val="24"/>
                <w:szCs w:val="22"/>
                <w:rPrChange w:id="2013" w:author="Nicolás Riveras Muñoz" w:date="2022-09-14T18:27:00Z">
                  <w:rPr>
                    <w:del w:id="2014" w:author="Nicolás Riveras Muñoz" w:date="2022-09-14T15:49:00Z"/>
                    <w:moveFrom w:id="2015" w:author="Nicolás Riveras Muñoz" w:date="2022-09-13T15:56:00Z"/>
                    <w:bCs/>
                    <w:kern w:val="24"/>
                    <w:szCs w:val="22"/>
                    <w:lang w:val="es-ES_tradnl"/>
                  </w:rPr>
                </w:rPrChange>
              </w:rPr>
            </w:pPr>
            <w:moveFrom w:id="2016" w:author="Nicolás Riveras Muñoz" w:date="2022-09-13T15:56:00Z">
              <w:del w:id="2017" w:author="Nicolás Riveras Muñoz" w:date="2022-09-14T15:49:00Z">
                <w:r w:rsidRPr="00621DD9" w:rsidDel="00061946">
                  <w:rPr>
                    <w:bCs/>
                    <w:kern w:val="24"/>
                    <w:szCs w:val="22"/>
                    <w:rPrChange w:id="2018" w:author="Nicolás Riveras Muñoz" w:date="2022-09-14T18:27:00Z">
                      <w:rPr>
                        <w:bCs/>
                        <w:kern w:val="24"/>
                        <w:szCs w:val="22"/>
                        <w:lang w:val="es-ES_tradnl"/>
                      </w:rPr>
                    </w:rPrChange>
                  </w:rPr>
                  <w:delText>0</w:delText>
                </w:r>
                <w:r w:rsidR="00530EE7" w:rsidRPr="00621DD9" w:rsidDel="00061946">
                  <w:rPr>
                    <w:bCs/>
                    <w:kern w:val="24"/>
                    <w:szCs w:val="22"/>
                    <w:rPrChange w:id="2019" w:author="Nicolás Riveras Muñoz" w:date="2022-09-14T18:27:00Z">
                      <w:rPr>
                        <w:bCs/>
                        <w:kern w:val="24"/>
                        <w:szCs w:val="22"/>
                        <w:lang w:val="es-ES_tradnl"/>
                      </w:rPr>
                    </w:rPrChange>
                  </w:rPr>
                  <w:delText>.</w:delText>
                </w:r>
                <w:r w:rsidRPr="00621DD9" w:rsidDel="00061946">
                  <w:rPr>
                    <w:bCs/>
                    <w:kern w:val="24"/>
                    <w:szCs w:val="22"/>
                    <w:rPrChange w:id="2020" w:author="Nicolás Riveras Muñoz" w:date="2022-09-14T18:27:00Z">
                      <w:rPr>
                        <w:bCs/>
                        <w:kern w:val="24"/>
                        <w:szCs w:val="22"/>
                        <w:lang w:val="es-ES_tradnl"/>
                      </w:rPr>
                    </w:rPrChange>
                  </w:rPr>
                  <w:delText>0065</w:delText>
                </w:r>
              </w:del>
            </w:moveFrom>
          </w:p>
        </w:tc>
        <w:tc>
          <w:tcPr>
            <w:tcW w:w="1290" w:type="dxa"/>
          </w:tcPr>
          <w:p w14:paraId="4771A0C1" w14:textId="122D57E1" w:rsidR="00B91650" w:rsidRPr="00621DD9" w:rsidDel="00061946" w:rsidRDefault="00B91650" w:rsidP="00385F5E">
            <w:pPr>
              <w:spacing w:line="240" w:lineRule="auto"/>
              <w:jc w:val="center"/>
              <w:rPr>
                <w:del w:id="2021" w:author="Nicolás Riveras Muñoz" w:date="2022-09-14T15:49:00Z"/>
                <w:moveFrom w:id="2022" w:author="Nicolás Riveras Muñoz" w:date="2022-09-13T15:56:00Z"/>
                <w:bCs/>
                <w:kern w:val="24"/>
                <w:szCs w:val="22"/>
                <w:rPrChange w:id="2023" w:author="Nicolás Riveras Muñoz" w:date="2022-09-14T18:27:00Z">
                  <w:rPr>
                    <w:del w:id="2024" w:author="Nicolás Riveras Muñoz" w:date="2022-09-14T15:49:00Z"/>
                    <w:moveFrom w:id="2025" w:author="Nicolás Riveras Muñoz" w:date="2022-09-13T15:56:00Z"/>
                    <w:bCs/>
                    <w:kern w:val="24"/>
                    <w:szCs w:val="22"/>
                    <w:lang w:val="es-ES_tradnl"/>
                  </w:rPr>
                </w:rPrChange>
              </w:rPr>
            </w:pPr>
            <w:moveFrom w:id="2026" w:author="Nicolás Riveras Muñoz" w:date="2022-09-13T15:56:00Z">
              <w:del w:id="2027" w:author="Nicolás Riveras Muñoz" w:date="2022-09-14T15:49:00Z">
                <w:r w:rsidRPr="00621DD9" w:rsidDel="00061946">
                  <w:rPr>
                    <w:bCs/>
                    <w:kern w:val="24"/>
                    <w:szCs w:val="22"/>
                    <w:rPrChange w:id="2028" w:author="Nicolás Riveras Muñoz" w:date="2022-09-14T18:27:00Z">
                      <w:rPr>
                        <w:bCs/>
                        <w:kern w:val="24"/>
                        <w:szCs w:val="22"/>
                        <w:lang w:val="es-ES_tradnl"/>
                      </w:rPr>
                    </w:rPrChange>
                  </w:rPr>
                  <w:delText>a</w:delText>
                </w:r>
              </w:del>
            </w:moveFrom>
          </w:p>
        </w:tc>
      </w:tr>
      <w:tr w:rsidR="003D65BC" w:rsidRPr="004F173B" w:rsidDel="00061946" w14:paraId="4BA1AA48" w14:textId="0F3EC011" w:rsidTr="003D65BC">
        <w:trPr>
          <w:trHeight w:val="283"/>
          <w:del w:id="2029" w:author="Nicolás Riveras Muñoz" w:date="2022-09-14T15:49:00Z"/>
        </w:trPr>
        <w:tc>
          <w:tcPr>
            <w:tcW w:w="0" w:type="auto"/>
            <w:vAlign w:val="center"/>
          </w:tcPr>
          <w:p w14:paraId="0A795638" w14:textId="05608C66" w:rsidR="00B91650" w:rsidRPr="00621DD9" w:rsidDel="00061946" w:rsidRDefault="00B91650" w:rsidP="00385F5E">
            <w:pPr>
              <w:spacing w:line="240" w:lineRule="auto"/>
              <w:jc w:val="center"/>
              <w:rPr>
                <w:del w:id="2030" w:author="Nicolás Riveras Muñoz" w:date="2022-09-14T15:49:00Z"/>
                <w:moveFrom w:id="2031" w:author="Nicolás Riveras Muñoz" w:date="2022-09-13T15:56:00Z"/>
                <w:bCs/>
                <w:kern w:val="24"/>
                <w:szCs w:val="22"/>
                <w:rPrChange w:id="2032" w:author="Nicolás Riveras Muñoz" w:date="2022-09-14T18:27:00Z">
                  <w:rPr>
                    <w:del w:id="2033" w:author="Nicolás Riveras Muñoz" w:date="2022-09-14T15:49:00Z"/>
                    <w:moveFrom w:id="2034" w:author="Nicolás Riveras Muñoz" w:date="2022-09-13T15:56:00Z"/>
                    <w:bCs/>
                    <w:kern w:val="24"/>
                    <w:szCs w:val="22"/>
                    <w:lang w:val="es-ES_tradnl"/>
                  </w:rPr>
                </w:rPrChange>
              </w:rPr>
            </w:pPr>
          </w:p>
        </w:tc>
        <w:tc>
          <w:tcPr>
            <w:tcW w:w="0" w:type="auto"/>
            <w:vAlign w:val="center"/>
          </w:tcPr>
          <w:p w14:paraId="6BED4EEC" w14:textId="63F6E185" w:rsidR="00B91650" w:rsidRPr="00621DD9" w:rsidDel="00061946" w:rsidRDefault="00B91650" w:rsidP="00385F5E">
            <w:pPr>
              <w:spacing w:line="240" w:lineRule="auto"/>
              <w:jc w:val="center"/>
              <w:rPr>
                <w:del w:id="2035" w:author="Nicolás Riveras Muñoz" w:date="2022-09-14T15:49:00Z"/>
                <w:moveFrom w:id="2036" w:author="Nicolás Riveras Muñoz" w:date="2022-09-13T15:56:00Z"/>
                <w:bCs/>
                <w:kern w:val="24"/>
                <w:szCs w:val="22"/>
                <w:rPrChange w:id="2037" w:author="Nicolás Riveras Muñoz" w:date="2022-09-14T18:27:00Z">
                  <w:rPr>
                    <w:del w:id="2038" w:author="Nicolás Riveras Muñoz" w:date="2022-09-14T15:49:00Z"/>
                    <w:moveFrom w:id="2039" w:author="Nicolás Riveras Muñoz" w:date="2022-09-13T15:56:00Z"/>
                    <w:bCs/>
                    <w:kern w:val="24"/>
                    <w:szCs w:val="22"/>
                    <w:lang w:val="es-ES_tradnl"/>
                  </w:rPr>
                </w:rPrChange>
              </w:rPr>
            </w:pPr>
            <w:moveFrom w:id="2040" w:author="Nicolás Riveras Muñoz" w:date="2022-09-13T15:56:00Z">
              <w:del w:id="2041" w:author="Nicolás Riveras Muñoz" w:date="2022-09-14T15:49:00Z">
                <w:r w:rsidRPr="00621DD9" w:rsidDel="00061946">
                  <w:rPr>
                    <w:bCs/>
                    <w:kern w:val="24"/>
                    <w:szCs w:val="22"/>
                    <w:rPrChange w:id="2042" w:author="Nicolás Riveras Muñoz" w:date="2022-09-14T18:27:00Z">
                      <w:rPr>
                        <w:bCs/>
                        <w:kern w:val="24"/>
                        <w:szCs w:val="22"/>
                        <w:lang w:val="es-ES_tradnl"/>
                      </w:rPr>
                    </w:rPrChange>
                  </w:rPr>
                  <w:delText>T3</w:delText>
                </w:r>
              </w:del>
            </w:moveFrom>
          </w:p>
        </w:tc>
        <w:tc>
          <w:tcPr>
            <w:tcW w:w="0" w:type="auto"/>
            <w:vAlign w:val="center"/>
          </w:tcPr>
          <w:p w14:paraId="09F9B6DD" w14:textId="11369B90" w:rsidR="00B91650" w:rsidRPr="00621DD9" w:rsidDel="00061946" w:rsidRDefault="00B91650" w:rsidP="00385F5E">
            <w:pPr>
              <w:spacing w:line="240" w:lineRule="auto"/>
              <w:jc w:val="center"/>
              <w:rPr>
                <w:del w:id="2043" w:author="Nicolás Riveras Muñoz" w:date="2022-09-14T15:49:00Z"/>
                <w:moveFrom w:id="2044" w:author="Nicolás Riveras Muñoz" w:date="2022-09-13T15:56:00Z"/>
                <w:bCs/>
                <w:kern w:val="24"/>
                <w:szCs w:val="22"/>
                <w:rPrChange w:id="2045" w:author="Nicolás Riveras Muñoz" w:date="2022-09-14T18:27:00Z">
                  <w:rPr>
                    <w:del w:id="2046" w:author="Nicolás Riveras Muñoz" w:date="2022-09-14T15:49:00Z"/>
                    <w:moveFrom w:id="2047" w:author="Nicolás Riveras Muñoz" w:date="2022-09-13T15:56:00Z"/>
                    <w:bCs/>
                    <w:kern w:val="24"/>
                    <w:szCs w:val="22"/>
                    <w:lang w:val="es-ES_tradnl"/>
                  </w:rPr>
                </w:rPrChange>
              </w:rPr>
            </w:pPr>
            <w:moveFrom w:id="2048" w:author="Nicolás Riveras Muñoz" w:date="2022-09-13T15:56:00Z">
              <w:del w:id="2049" w:author="Nicolás Riveras Muñoz" w:date="2022-09-14T15:49:00Z">
                <w:r w:rsidRPr="00621DD9" w:rsidDel="00061946">
                  <w:rPr>
                    <w:bCs/>
                    <w:kern w:val="24"/>
                    <w:szCs w:val="22"/>
                    <w:rPrChange w:id="2050" w:author="Nicolás Riveras Muñoz" w:date="2022-09-14T18:27:00Z">
                      <w:rPr>
                        <w:bCs/>
                        <w:kern w:val="24"/>
                        <w:szCs w:val="22"/>
                        <w:lang w:val="es-ES_tradnl"/>
                      </w:rPr>
                    </w:rPrChange>
                  </w:rPr>
                  <w:delText>IT</w:delText>
                </w:r>
              </w:del>
            </w:moveFrom>
          </w:p>
        </w:tc>
        <w:tc>
          <w:tcPr>
            <w:tcW w:w="1079" w:type="dxa"/>
            <w:vAlign w:val="center"/>
          </w:tcPr>
          <w:p w14:paraId="4BE8EAF7" w14:textId="76FA9A88" w:rsidR="00B91650" w:rsidRPr="00621DD9" w:rsidDel="00061946" w:rsidRDefault="00B91650" w:rsidP="00385F5E">
            <w:pPr>
              <w:spacing w:line="240" w:lineRule="auto"/>
              <w:jc w:val="center"/>
              <w:rPr>
                <w:del w:id="2051" w:author="Nicolás Riveras Muñoz" w:date="2022-09-14T15:49:00Z"/>
                <w:moveFrom w:id="2052" w:author="Nicolás Riveras Muñoz" w:date="2022-09-13T15:56:00Z"/>
                <w:bCs/>
                <w:kern w:val="24"/>
                <w:szCs w:val="22"/>
                <w:rPrChange w:id="2053" w:author="Nicolás Riveras Muñoz" w:date="2022-09-14T18:27:00Z">
                  <w:rPr>
                    <w:del w:id="2054" w:author="Nicolás Riveras Muñoz" w:date="2022-09-14T15:49:00Z"/>
                    <w:moveFrom w:id="2055" w:author="Nicolás Riveras Muñoz" w:date="2022-09-13T15:56:00Z"/>
                    <w:bCs/>
                    <w:kern w:val="24"/>
                    <w:szCs w:val="22"/>
                    <w:lang w:val="es-ES_tradnl"/>
                  </w:rPr>
                </w:rPrChange>
              </w:rPr>
            </w:pPr>
            <w:moveFrom w:id="2056" w:author="Nicolás Riveras Muñoz" w:date="2022-09-13T15:56:00Z">
              <w:del w:id="2057" w:author="Nicolás Riveras Muñoz" w:date="2022-09-14T15:49:00Z">
                <w:r w:rsidRPr="00621DD9" w:rsidDel="00061946">
                  <w:rPr>
                    <w:bCs/>
                    <w:kern w:val="24"/>
                    <w:szCs w:val="22"/>
                    <w:rPrChange w:id="2058" w:author="Nicolás Riveras Muñoz" w:date="2022-09-14T18:27:00Z">
                      <w:rPr>
                        <w:bCs/>
                        <w:kern w:val="24"/>
                        <w:szCs w:val="22"/>
                        <w:lang w:val="es-ES_tradnl"/>
                      </w:rPr>
                    </w:rPrChange>
                  </w:rPr>
                  <w:delText>Topsoil</w:delText>
                </w:r>
              </w:del>
            </w:moveFrom>
          </w:p>
        </w:tc>
        <w:tc>
          <w:tcPr>
            <w:tcW w:w="2126" w:type="dxa"/>
            <w:vAlign w:val="center"/>
          </w:tcPr>
          <w:p w14:paraId="418AE5CA" w14:textId="07074E98" w:rsidR="00B91650" w:rsidRPr="00621DD9" w:rsidDel="00061946" w:rsidRDefault="00B91650" w:rsidP="00385F5E">
            <w:pPr>
              <w:spacing w:line="240" w:lineRule="auto"/>
              <w:jc w:val="center"/>
              <w:rPr>
                <w:del w:id="2059" w:author="Nicolás Riveras Muñoz" w:date="2022-09-14T15:49:00Z"/>
                <w:moveFrom w:id="2060" w:author="Nicolás Riveras Muñoz" w:date="2022-09-13T15:56:00Z"/>
                <w:bCs/>
                <w:kern w:val="24"/>
                <w:szCs w:val="22"/>
                <w:rPrChange w:id="2061" w:author="Nicolás Riveras Muñoz" w:date="2022-09-14T18:27:00Z">
                  <w:rPr>
                    <w:del w:id="2062" w:author="Nicolás Riveras Muñoz" w:date="2022-09-14T15:49:00Z"/>
                    <w:moveFrom w:id="2063" w:author="Nicolás Riveras Muñoz" w:date="2022-09-13T15:56:00Z"/>
                    <w:bCs/>
                    <w:kern w:val="24"/>
                    <w:szCs w:val="22"/>
                    <w:lang w:val="es-ES_tradnl"/>
                  </w:rPr>
                </w:rPrChange>
              </w:rPr>
            </w:pPr>
            <w:moveFrom w:id="2064" w:author="Nicolás Riveras Muñoz" w:date="2022-09-13T15:56:00Z">
              <w:del w:id="2065" w:author="Nicolás Riveras Muñoz" w:date="2022-09-14T15:49:00Z">
                <w:r w:rsidRPr="00621DD9" w:rsidDel="00061946">
                  <w:rPr>
                    <w:bCs/>
                    <w:kern w:val="24"/>
                    <w:szCs w:val="22"/>
                    <w:rPrChange w:id="2066" w:author="Nicolás Riveras Muñoz" w:date="2022-09-14T18:27:00Z">
                      <w:rPr>
                        <w:bCs/>
                        <w:kern w:val="24"/>
                        <w:szCs w:val="22"/>
                        <w:lang w:val="es-ES_tradnl"/>
                      </w:rPr>
                    </w:rPrChange>
                  </w:rPr>
                  <w:delText>T3= -0</w:delText>
                </w:r>
                <w:r w:rsidR="00530EE7" w:rsidRPr="00621DD9" w:rsidDel="00061946">
                  <w:rPr>
                    <w:bCs/>
                    <w:kern w:val="24"/>
                    <w:szCs w:val="22"/>
                    <w:rPrChange w:id="2067" w:author="Nicolás Riveras Muñoz" w:date="2022-09-14T18:27:00Z">
                      <w:rPr>
                        <w:bCs/>
                        <w:kern w:val="24"/>
                        <w:szCs w:val="22"/>
                        <w:lang w:val="es-ES_tradnl"/>
                      </w:rPr>
                    </w:rPrChange>
                  </w:rPr>
                  <w:delText>.</w:delText>
                </w:r>
                <w:r w:rsidRPr="00621DD9" w:rsidDel="00061946">
                  <w:rPr>
                    <w:bCs/>
                    <w:kern w:val="24"/>
                    <w:szCs w:val="22"/>
                    <w:rPrChange w:id="2068" w:author="Nicolás Riveras Muñoz" w:date="2022-09-14T18:27:00Z">
                      <w:rPr>
                        <w:bCs/>
                        <w:kern w:val="24"/>
                        <w:szCs w:val="22"/>
                        <w:lang w:val="es-ES_tradnl"/>
                      </w:rPr>
                    </w:rPrChange>
                  </w:rPr>
                  <w:delText>011x + 0</w:delText>
                </w:r>
                <w:r w:rsidR="00530EE7" w:rsidRPr="00621DD9" w:rsidDel="00061946">
                  <w:rPr>
                    <w:bCs/>
                    <w:kern w:val="24"/>
                    <w:szCs w:val="22"/>
                    <w:rPrChange w:id="2069" w:author="Nicolás Riveras Muñoz" w:date="2022-09-14T18:27:00Z">
                      <w:rPr>
                        <w:bCs/>
                        <w:kern w:val="24"/>
                        <w:szCs w:val="22"/>
                        <w:lang w:val="es-ES_tradnl"/>
                      </w:rPr>
                    </w:rPrChange>
                  </w:rPr>
                  <w:delText>.</w:delText>
                </w:r>
                <w:r w:rsidRPr="00621DD9" w:rsidDel="00061946">
                  <w:rPr>
                    <w:bCs/>
                    <w:kern w:val="24"/>
                    <w:szCs w:val="22"/>
                    <w:rPrChange w:id="2070" w:author="Nicolás Riveras Muñoz" w:date="2022-09-14T18:27:00Z">
                      <w:rPr>
                        <w:bCs/>
                        <w:kern w:val="24"/>
                        <w:szCs w:val="22"/>
                        <w:lang w:val="es-ES_tradnl"/>
                      </w:rPr>
                    </w:rPrChange>
                  </w:rPr>
                  <w:delText>083</w:delText>
                </w:r>
              </w:del>
            </w:moveFrom>
          </w:p>
        </w:tc>
        <w:tc>
          <w:tcPr>
            <w:tcW w:w="978" w:type="dxa"/>
            <w:vAlign w:val="center"/>
          </w:tcPr>
          <w:p w14:paraId="089E4AFB" w14:textId="3E5EC202" w:rsidR="00B91650" w:rsidRPr="00621DD9" w:rsidDel="00061946" w:rsidRDefault="00B91650" w:rsidP="00385F5E">
            <w:pPr>
              <w:spacing w:line="240" w:lineRule="auto"/>
              <w:jc w:val="center"/>
              <w:rPr>
                <w:del w:id="2071" w:author="Nicolás Riveras Muñoz" w:date="2022-09-14T15:49:00Z"/>
                <w:moveFrom w:id="2072" w:author="Nicolás Riveras Muñoz" w:date="2022-09-13T15:56:00Z"/>
                <w:bCs/>
                <w:kern w:val="24"/>
                <w:szCs w:val="22"/>
                <w:rPrChange w:id="2073" w:author="Nicolás Riveras Muñoz" w:date="2022-09-14T18:27:00Z">
                  <w:rPr>
                    <w:del w:id="2074" w:author="Nicolás Riveras Muñoz" w:date="2022-09-14T15:49:00Z"/>
                    <w:moveFrom w:id="2075" w:author="Nicolás Riveras Muñoz" w:date="2022-09-13T15:56:00Z"/>
                    <w:bCs/>
                    <w:kern w:val="24"/>
                    <w:szCs w:val="22"/>
                    <w:lang w:val="es-ES_tradnl"/>
                  </w:rPr>
                </w:rPrChange>
              </w:rPr>
            </w:pPr>
            <w:moveFrom w:id="2076" w:author="Nicolás Riveras Muñoz" w:date="2022-09-13T15:56:00Z">
              <w:del w:id="2077" w:author="Nicolás Riveras Muñoz" w:date="2022-09-14T15:49:00Z">
                <w:r w:rsidRPr="00621DD9" w:rsidDel="00061946">
                  <w:rPr>
                    <w:bCs/>
                    <w:kern w:val="24"/>
                    <w:szCs w:val="22"/>
                    <w:rPrChange w:id="2078" w:author="Nicolás Riveras Muñoz" w:date="2022-09-14T18:27:00Z">
                      <w:rPr>
                        <w:bCs/>
                        <w:kern w:val="24"/>
                        <w:szCs w:val="22"/>
                        <w:lang w:val="es-ES_tradnl"/>
                      </w:rPr>
                    </w:rPrChange>
                  </w:rPr>
                  <w:delText>0</w:delText>
                </w:r>
                <w:r w:rsidR="00530EE7" w:rsidRPr="00621DD9" w:rsidDel="00061946">
                  <w:rPr>
                    <w:bCs/>
                    <w:kern w:val="24"/>
                    <w:szCs w:val="22"/>
                    <w:rPrChange w:id="2079" w:author="Nicolás Riveras Muñoz" w:date="2022-09-14T18:27:00Z">
                      <w:rPr>
                        <w:bCs/>
                        <w:kern w:val="24"/>
                        <w:szCs w:val="22"/>
                        <w:lang w:val="es-ES_tradnl"/>
                      </w:rPr>
                    </w:rPrChange>
                  </w:rPr>
                  <w:delText>.</w:delText>
                </w:r>
                <w:r w:rsidRPr="00621DD9" w:rsidDel="00061946">
                  <w:rPr>
                    <w:bCs/>
                    <w:kern w:val="24"/>
                    <w:szCs w:val="22"/>
                    <w:rPrChange w:id="2080" w:author="Nicolás Riveras Muñoz" w:date="2022-09-14T18:27:00Z">
                      <w:rPr>
                        <w:bCs/>
                        <w:kern w:val="24"/>
                        <w:szCs w:val="22"/>
                        <w:lang w:val="es-ES_tradnl"/>
                      </w:rPr>
                    </w:rPrChange>
                  </w:rPr>
                  <w:delText>0003</w:delText>
                </w:r>
              </w:del>
            </w:moveFrom>
          </w:p>
        </w:tc>
        <w:tc>
          <w:tcPr>
            <w:tcW w:w="1290" w:type="dxa"/>
          </w:tcPr>
          <w:p w14:paraId="3BAF356F" w14:textId="5445A7AF" w:rsidR="00B91650" w:rsidRPr="00621DD9" w:rsidDel="00061946" w:rsidRDefault="00B91650" w:rsidP="00385F5E">
            <w:pPr>
              <w:spacing w:line="240" w:lineRule="auto"/>
              <w:jc w:val="center"/>
              <w:rPr>
                <w:del w:id="2081" w:author="Nicolás Riveras Muñoz" w:date="2022-09-14T15:49:00Z"/>
                <w:moveFrom w:id="2082" w:author="Nicolás Riveras Muñoz" w:date="2022-09-13T15:56:00Z"/>
                <w:bCs/>
                <w:kern w:val="24"/>
                <w:szCs w:val="22"/>
                <w:rPrChange w:id="2083" w:author="Nicolás Riveras Muñoz" w:date="2022-09-14T18:27:00Z">
                  <w:rPr>
                    <w:del w:id="2084" w:author="Nicolás Riveras Muñoz" w:date="2022-09-14T15:49:00Z"/>
                    <w:moveFrom w:id="2085" w:author="Nicolás Riveras Muñoz" w:date="2022-09-13T15:56:00Z"/>
                    <w:bCs/>
                    <w:kern w:val="24"/>
                    <w:szCs w:val="22"/>
                    <w:lang w:val="es-ES_tradnl"/>
                  </w:rPr>
                </w:rPrChange>
              </w:rPr>
            </w:pPr>
            <w:moveFrom w:id="2086" w:author="Nicolás Riveras Muñoz" w:date="2022-09-13T15:56:00Z">
              <w:del w:id="2087" w:author="Nicolás Riveras Muñoz" w:date="2022-09-14T15:49:00Z">
                <w:r w:rsidRPr="00621DD9" w:rsidDel="00061946">
                  <w:rPr>
                    <w:bCs/>
                    <w:kern w:val="24"/>
                    <w:szCs w:val="22"/>
                    <w:rPrChange w:id="2088" w:author="Nicolás Riveras Muñoz" w:date="2022-09-14T18:27:00Z">
                      <w:rPr>
                        <w:bCs/>
                        <w:kern w:val="24"/>
                        <w:szCs w:val="22"/>
                        <w:lang w:val="es-ES_tradnl"/>
                      </w:rPr>
                    </w:rPrChange>
                  </w:rPr>
                  <w:delText>b</w:delText>
                </w:r>
              </w:del>
            </w:moveFrom>
          </w:p>
        </w:tc>
      </w:tr>
      <w:tr w:rsidR="003D65BC" w:rsidRPr="004F173B" w:rsidDel="00061946" w14:paraId="5485F6C9" w14:textId="5E65F78C" w:rsidTr="003D65BC">
        <w:trPr>
          <w:trHeight w:val="283"/>
          <w:del w:id="2089" w:author="Nicolás Riveras Muñoz" w:date="2022-09-14T15:49:00Z"/>
        </w:trPr>
        <w:tc>
          <w:tcPr>
            <w:tcW w:w="0" w:type="auto"/>
            <w:tcBorders>
              <w:bottom w:val="single" w:sz="4" w:space="0" w:color="auto"/>
            </w:tcBorders>
            <w:vAlign w:val="center"/>
          </w:tcPr>
          <w:p w14:paraId="140E6686" w14:textId="755AF755" w:rsidR="00B91650" w:rsidRPr="00621DD9" w:rsidDel="00061946" w:rsidRDefault="00B91650" w:rsidP="00385F5E">
            <w:pPr>
              <w:spacing w:line="240" w:lineRule="auto"/>
              <w:jc w:val="center"/>
              <w:rPr>
                <w:del w:id="2090" w:author="Nicolás Riveras Muñoz" w:date="2022-09-14T15:49:00Z"/>
                <w:moveFrom w:id="2091" w:author="Nicolás Riveras Muñoz" w:date="2022-09-13T15:56:00Z"/>
                <w:bCs/>
                <w:kern w:val="24"/>
                <w:szCs w:val="22"/>
                <w:rPrChange w:id="2092" w:author="Nicolás Riveras Muñoz" w:date="2022-09-14T18:27:00Z">
                  <w:rPr>
                    <w:del w:id="2093" w:author="Nicolás Riveras Muñoz" w:date="2022-09-14T15:49:00Z"/>
                    <w:moveFrom w:id="2094" w:author="Nicolás Riveras Muñoz" w:date="2022-09-13T15:56:00Z"/>
                    <w:bCs/>
                    <w:kern w:val="24"/>
                    <w:szCs w:val="22"/>
                    <w:lang w:val="es-ES_tradnl"/>
                  </w:rPr>
                </w:rPrChange>
              </w:rPr>
            </w:pPr>
          </w:p>
        </w:tc>
        <w:tc>
          <w:tcPr>
            <w:tcW w:w="0" w:type="auto"/>
            <w:tcBorders>
              <w:bottom w:val="single" w:sz="4" w:space="0" w:color="auto"/>
            </w:tcBorders>
            <w:vAlign w:val="center"/>
          </w:tcPr>
          <w:p w14:paraId="077FD868" w14:textId="3DCF69B2" w:rsidR="00B91650" w:rsidRPr="00621DD9" w:rsidDel="00061946" w:rsidRDefault="00B91650" w:rsidP="00385F5E">
            <w:pPr>
              <w:spacing w:line="240" w:lineRule="auto"/>
              <w:jc w:val="center"/>
              <w:rPr>
                <w:del w:id="2095" w:author="Nicolás Riveras Muñoz" w:date="2022-09-14T15:49:00Z"/>
                <w:moveFrom w:id="2096" w:author="Nicolás Riveras Muñoz" w:date="2022-09-13T15:56:00Z"/>
                <w:bCs/>
                <w:kern w:val="24"/>
                <w:szCs w:val="22"/>
                <w:rPrChange w:id="2097" w:author="Nicolás Riveras Muñoz" w:date="2022-09-14T18:27:00Z">
                  <w:rPr>
                    <w:del w:id="2098" w:author="Nicolás Riveras Muñoz" w:date="2022-09-14T15:49:00Z"/>
                    <w:moveFrom w:id="2099" w:author="Nicolás Riveras Muñoz" w:date="2022-09-13T15:56:00Z"/>
                    <w:bCs/>
                    <w:kern w:val="24"/>
                    <w:szCs w:val="22"/>
                    <w:lang w:val="es-ES_tradnl"/>
                  </w:rPr>
                </w:rPrChange>
              </w:rPr>
            </w:pPr>
            <w:moveFrom w:id="2100" w:author="Nicolás Riveras Muñoz" w:date="2022-09-13T15:56:00Z">
              <w:del w:id="2101" w:author="Nicolás Riveras Muñoz" w:date="2022-09-14T15:49:00Z">
                <w:r w:rsidRPr="00621DD9" w:rsidDel="00061946">
                  <w:rPr>
                    <w:bCs/>
                    <w:kern w:val="24"/>
                    <w:szCs w:val="22"/>
                    <w:rPrChange w:id="2102" w:author="Nicolás Riveras Muñoz" w:date="2022-09-14T18:27:00Z">
                      <w:rPr>
                        <w:bCs/>
                        <w:kern w:val="24"/>
                        <w:szCs w:val="22"/>
                        <w:lang w:val="es-ES_tradnl"/>
                      </w:rPr>
                    </w:rPrChange>
                  </w:rPr>
                  <w:delText>T4</w:delText>
                </w:r>
              </w:del>
            </w:moveFrom>
          </w:p>
        </w:tc>
        <w:tc>
          <w:tcPr>
            <w:tcW w:w="0" w:type="auto"/>
            <w:tcBorders>
              <w:bottom w:val="single" w:sz="4" w:space="0" w:color="auto"/>
            </w:tcBorders>
            <w:vAlign w:val="center"/>
          </w:tcPr>
          <w:p w14:paraId="4E9DCA53" w14:textId="5916A834" w:rsidR="00B91650" w:rsidRPr="00621DD9" w:rsidDel="00061946" w:rsidRDefault="00B91650" w:rsidP="00385F5E">
            <w:pPr>
              <w:spacing w:line="240" w:lineRule="auto"/>
              <w:jc w:val="center"/>
              <w:rPr>
                <w:del w:id="2103" w:author="Nicolás Riveras Muñoz" w:date="2022-09-14T15:49:00Z"/>
                <w:moveFrom w:id="2104" w:author="Nicolás Riveras Muñoz" w:date="2022-09-13T15:56:00Z"/>
                <w:bCs/>
                <w:kern w:val="24"/>
                <w:szCs w:val="22"/>
                <w:rPrChange w:id="2105" w:author="Nicolás Riveras Muñoz" w:date="2022-09-14T18:27:00Z">
                  <w:rPr>
                    <w:del w:id="2106" w:author="Nicolás Riveras Muñoz" w:date="2022-09-14T15:49:00Z"/>
                    <w:moveFrom w:id="2107" w:author="Nicolás Riveras Muñoz" w:date="2022-09-13T15:56:00Z"/>
                    <w:bCs/>
                    <w:kern w:val="24"/>
                    <w:szCs w:val="22"/>
                    <w:lang w:val="es-ES_tradnl"/>
                  </w:rPr>
                </w:rPrChange>
              </w:rPr>
            </w:pPr>
            <w:moveFrom w:id="2108" w:author="Nicolás Riveras Muñoz" w:date="2022-09-13T15:56:00Z">
              <w:del w:id="2109" w:author="Nicolás Riveras Muñoz" w:date="2022-09-14T15:49:00Z">
                <w:r w:rsidRPr="00621DD9" w:rsidDel="00061946">
                  <w:rPr>
                    <w:bCs/>
                    <w:kern w:val="24"/>
                    <w:szCs w:val="22"/>
                    <w:rPrChange w:id="2110" w:author="Nicolás Riveras Muñoz" w:date="2022-09-14T18:27:00Z">
                      <w:rPr>
                        <w:bCs/>
                        <w:kern w:val="24"/>
                        <w:szCs w:val="22"/>
                        <w:lang w:val="es-ES_tradnl"/>
                      </w:rPr>
                    </w:rPrChange>
                  </w:rPr>
                  <w:delText>IT</w:delText>
                </w:r>
              </w:del>
            </w:moveFrom>
          </w:p>
        </w:tc>
        <w:tc>
          <w:tcPr>
            <w:tcW w:w="1079" w:type="dxa"/>
            <w:tcBorders>
              <w:bottom w:val="single" w:sz="4" w:space="0" w:color="auto"/>
            </w:tcBorders>
            <w:vAlign w:val="center"/>
          </w:tcPr>
          <w:p w14:paraId="1667A301" w14:textId="553FCB39" w:rsidR="00B91650" w:rsidRPr="00621DD9" w:rsidDel="00061946" w:rsidRDefault="00B91650" w:rsidP="00385F5E">
            <w:pPr>
              <w:spacing w:line="240" w:lineRule="auto"/>
              <w:jc w:val="center"/>
              <w:rPr>
                <w:del w:id="2111" w:author="Nicolás Riveras Muñoz" w:date="2022-09-14T15:49:00Z"/>
                <w:moveFrom w:id="2112" w:author="Nicolás Riveras Muñoz" w:date="2022-09-13T15:56:00Z"/>
                <w:bCs/>
                <w:kern w:val="24"/>
                <w:szCs w:val="22"/>
                <w:rPrChange w:id="2113" w:author="Nicolás Riveras Muñoz" w:date="2022-09-14T18:27:00Z">
                  <w:rPr>
                    <w:del w:id="2114" w:author="Nicolás Riveras Muñoz" w:date="2022-09-14T15:49:00Z"/>
                    <w:moveFrom w:id="2115" w:author="Nicolás Riveras Muñoz" w:date="2022-09-13T15:56:00Z"/>
                    <w:bCs/>
                    <w:kern w:val="24"/>
                    <w:szCs w:val="22"/>
                    <w:lang w:val="es-ES_tradnl"/>
                  </w:rPr>
                </w:rPrChange>
              </w:rPr>
            </w:pPr>
            <w:moveFrom w:id="2116" w:author="Nicolás Riveras Muñoz" w:date="2022-09-13T15:56:00Z">
              <w:del w:id="2117" w:author="Nicolás Riveras Muñoz" w:date="2022-09-14T15:49:00Z">
                <w:r w:rsidRPr="00621DD9" w:rsidDel="00061946">
                  <w:rPr>
                    <w:bCs/>
                    <w:kern w:val="24"/>
                    <w:szCs w:val="22"/>
                    <w:rPrChange w:id="2118" w:author="Nicolás Riveras Muñoz" w:date="2022-09-14T18:27:00Z">
                      <w:rPr>
                        <w:bCs/>
                        <w:kern w:val="24"/>
                        <w:szCs w:val="22"/>
                        <w:lang w:val="es-ES_tradnl"/>
                      </w:rPr>
                    </w:rPrChange>
                  </w:rPr>
                  <w:delText>Subsoil</w:delText>
                </w:r>
              </w:del>
            </w:moveFrom>
          </w:p>
        </w:tc>
        <w:tc>
          <w:tcPr>
            <w:tcW w:w="2126" w:type="dxa"/>
            <w:tcBorders>
              <w:bottom w:val="single" w:sz="4" w:space="0" w:color="auto"/>
            </w:tcBorders>
            <w:vAlign w:val="center"/>
          </w:tcPr>
          <w:p w14:paraId="20E51077" w14:textId="0B643EF9" w:rsidR="00B91650" w:rsidRPr="00621DD9" w:rsidDel="00061946" w:rsidRDefault="00B91650" w:rsidP="00385F5E">
            <w:pPr>
              <w:spacing w:line="240" w:lineRule="auto"/>
              <w:jc w:val="center"/>
              <w:rPr>
                <w:del w:id="2119" w:author="Nicolás Riveras Muñoz" w:date="2022-09-14T15:49:00Z"/>
                <w:moveFrom w:id="2120" w:author="Nicolás Riveras Muñoz" w:date="2022-09-13T15:56:00Z"/>
                <w:bCs/>
                <w:kern w:val="24"/>
                <w:szCs w:val="22"/>
                <w:rPrChange w:id="2121" w:author="Nicolás Riveras Muñoz" w:date="2022-09-14T18:27:00Z">
                  <w:rPr>
                    <w:del w:id="2122" w:author="Nicolás Riveras Muñoz" w:date="2022-09-14T15:49:00Z"/>
                    <w:moveFrom w:id="2123" w:author="Nicolás Riveras Muñoz" w:date="2022-09-13T15:56:00Z"/>
                    <w:bCs/>
                    <w:kern w:val="24"/>
                    <w:szCs w:val="22"/>
                    <w:lang w:val="es-ES_tradnl"/>
                  </w:rPr>
                </w:rPrChange>
              </w:rPr>
            </w:pPr>
            <w:moveFrom w:id="2124" w:author="Nicolás Riveras Muñoz" w:date="2022-09-13T15:56:00Z">
              <w:del w:id="2125" w:author="Nicolás Riveras Muñoz" w:date="2022-09-14T15:49:00Z">
                <w:r w:rsidRPr="00621DD9" w:rsidDel="00061946">
                  <w:rPr>
                    <w:bCs/>
                    <w:kern w:val="24"/>
                    <w:szCs w:val="22"/>
                    <w:rPrChange w:id="2126" w:author="Nicolás Riveras Muñoz" w:date="2022-09-14T18:27:00Z">
                      <w:rPr>
                        <w:bCs/>
                        <w:kern w:val="24"/>
                        <w:szCs w:val="22"/>
                        <w:lang w:val="es-ES_tradnl"/>
                      </w:rPr>
                    </w:rPrChange>
                  </w:rPr>
                  <w:delText>T4= -0</w:delText>
                </w:r>
                <w:r w:rsidR="00530EE7" w:rsidRPr="00621DD9" w:rsidDel="00061946">
                  <w:rPr>
                    <w:bCs/>
                    <w:kern w:val="24"/>
                    <w:szCs w:val="22"/>
                    <w:rPrChange w:id="2127" w:author="Nicolás Riveras Muñoz" w:date="2022-09-14T18:27:00Z">
                      <w:rPr>
                        <w:bCs/>
                        <w:kern w:val="24"/>
                        <w:szCs w:val="22"/>
                        <w:lang w:val="es-ES_tradnl"/>
                      </w:rPr>
                    </w:rPrChange>
                  </w:rPr>
                  <w:delText>.</w:delText>
                </w:r>
                <w:r w:rsidRPr="00621DD9" w:rsidDel="00061946">
                  <w:rPr>
                    <w:bCs/>
                    <w:kern w:val="24"/>
                    <w:szCs w:val="22"/>
                    <w:rPrChange w:id="2128" w:author="Nicolás Riveras Muñoz" w:date="2022-09-14T18:27:00Z">
                      <w:rPr>
                        <w:bCs/>
                        <w:kern w:val="24"/>
                        <w:szCs w:val="22"/>
                        <w:lang w:val="es-ES_tradnl"/>
                      </w:rPr>
                    </w:rPrChange>
                  </w:rPr>
                  <w:delText>017x + 0</w:delText>
                </w:r>
                <w:r w:rsidR="00530EE7" w:rsidRPr="00621DD9" w:rsidDel="00061946">
                  <w:rPr>
                    <w:bCs/>
                    <w:kern w:val="24"/>
                    <w:szCs w:val="22"/>
                    <w:rPrChange w:id="2129" w:author="Nicolás Riveras Muñoz" w:date="2022-09-14T18:27:00Z">
                      <w:rPr>
                        <w:bCs/>
                        <w:kern w:val="24"/>
                        <w:szCs w:val="22"/>
                        <w:lang w:val="es-ES_tradnl"/>
                      </w:rPr>
                    </w:rPrChange>
                  </w:rPr>
                  <w:delText>.</w:delText>
                </w:r>
                <w:r w:rsidRPr="00621DD9" w:rsidDel="00061946">
                  <w:rPr>
                    <w:bCs/>
                    <w:kern w:val="24"/>
                    <w:szCs w:val="22"/>
                    <w:rPrChange w:id="2130" w:author="Nicolás Riveras Muñoz" w:date="2022-09-14T18:27:00Z">
                      <w:rPr>
                        <w:bCs/>
                        <w:kern w:val="24"/>
                        <w:szCs w:val="22"/>
                        <w:lang w:val="es-ES_tradnl"/>
                      </w:rPr>
                    </w:rPrChange>
                  </w:rPr>
                  <w:delText>171</w:delText>
                </w:r>
              </w:del>
            </w:moveFrom>
          </w:p>
        </w:tc>
        <w:tc>
          <w:tcPr>
            <w:tcW w:w="978" w:type="dxa"/>
            <w:tcBorders>
              <w:bottom w:val="single" w:sz="4" w:space="0" w:color="auto"/>
            </w:tcBorders>
            <w:vAlign w:val="center"/>
          </w:tcPr>
          <w:p w14:paraId="0EB57A6D" w14:textId="1FD09433" w:rsidR="00B91650" w:rsidRPr="00621DD9" w:rsidDel="00061946" w:rsidRDefault="00B91650" w:rsidP="00385F5E">
            <w:pPr>
              <w:spacing w:line="240" w:lineRule="auto"/>
              <w:jc w:val="center"/>
              <w:rPr>
                <w:del w:id="2131" w:author="Nicolás Riveras Muñoz" w:date="2022-09-14T15:49:00Z"/>
                <w:moveFrom w:id="2132" w:author="Nicolás Riveras Muñoz" w:date="2022-09-13T15:56:00Z"/>
                <w:bCs/>
                <w:kern w:val="24"/>
                <w:szCs w:val="22"/>
                <w:rPrChange w:id="2133" w:author="Nicolás Riveras Muñoz" w:date="2022-09-14T18:27:00Z">
                  <w:rPr>
                    <w:del w:id="2134" w:author="Nicolás Riveras Muñoz" w:date="2022-09-14T15:49:00Z"/>
                    <w:moveFrom w:id="2135" w:author="Nicolás Riveras Muñoz" w:date="2022-09-13T15:56:00Z"/>
                    <w:bCs/>
                    <w:kern w:val="24"/>
                    <w:szCs w:val="22"/>
                    <w:lang w:val="es-ES_tradnl"/>
                  </w:rPr>
                </w:rPrChange>
              </w:rPr>
            </w:pPr>
            <w:moveFrom w:id="2136" w:author="Nicolás Riveras Muñoz" w:date="2022-09-13T15:56:00Z">
              <w:del w:id="2137" w:author="Nicolás Riveras Muñoz" w:date="2022-09-14T15:49:00Z">
                <w:r w:rsidRPr="00621DD9" w:rsidDel="00061946">
                  <w:rPr>
                    <w:bCs/>
                    <w:kern w:val="24"/>
                    <w:szCs w:val="22"/>
                    <w:rPrChange w:id="2138" w:author="Nicolás Riveras Muñoz" w:date="2022-09-14T18:27:00Z">
                      <w:rPr>
                        <w:bCs/>
                        <w:kern w:val="24"/>
                        <w:szCs w:val="22"/>
                        <w:lang w:val="es-ES_tradnl"/>
                      </w:rPr>
                    </w:rPrChange>
                  </w:rPr>
                  <w:delText>0</w:delText>
                </w:r>
                <w:r w:rsidR="00530EE7" w:rsidRPr="00621DD9" w:rsidDel="00061946">
                  <w:rPr>
                    <w:bCs/>
                    <w:kern w:val="24"/>
                    <w:szCs w:val="22"/>
                    <w:rPrChange w:id="2139" w:author="Nicolás Riveras Muñoz" w:date="2022-09-14T18:27:00Z">
                      <w:rPr>
                        <w:bCs/>
                        <w:kern w:val="24"/>
                        <w:szCs w:val="22"/>
                        <w:lang w:val="es-ES_tradnl"/>
                      </w:rPr>
                    </w:rPrChange>
                  </w:rPr>
                  <w:delText>.</w:delText>
                </w:r>
                <w:r w:rsidRPr="00621DD9" w:rsidDel="00061946">
                  <w:rPr>
                    <w:bCs/>
                    <w:kern w:val="24"/>
                    <w:szCs w:val="22"/>
                    <w:rPrChange w:id="2140" w:author="Nicolás Riveras Muñoz" w:date="2022-09-14T18:27:00Z">
                      <w:rPr>
                        <w:bCs/>
                        <w:kern w:val="24"/>
                        <w:szCs w:val="22"/>
                        <w:lang w:val="es-ES_tradnl"/>
                      </w:rPr>
                    </w:rPrChange>
                  </w:rPr>
                  <w:delText>1693</w:delText>
                </w:r>
              </w:del>
            </w:moveFrom>
          </w:p>
        </w:tc>
        <w:tc>
          <w:tcPr>
            <w:tcW w:w="1290" w:type="dxa"/>
            <w:tcBorders>
              <w:bottom w:val="single" w:sz="4" w:space="0" w:color="auto"/>
            </w:tcBorders>
          </w:tcPr>
          <w:p w14:paraId="63266F3A" w14:textId="1FD235C8" w:rsidR="00B91650" w:rsidRPr="00621DD9" w:rsidDel="00061946" w:rsidRDefault="00B91650" w:rsidP="00385F5E">
            <w:pPr>
              <w:spacing w:line="240" w:lineRule="auto"/>
              <w:jc w:val="center"/>
              <w:rPr>
                <w:del w:id="2141" w:author="Nicolás Riveras Muñoz" w:date="2022-09-14T15:49:00Z"/>
                <w:moveFrom w:id="2142" w:author="Nicolás Riveras Muñoz" w:date="2022-09-13T15:56:00Z"/>
                <w:bCs/>
                <w:kern w:val="24"/>
                <w:szCs w:val="22"/>
                <w:rPrChange w:id="2143" w:author="Nicolás Riveras Muñoz" w:date="2022-09-14T18:27:00Z">
                  <w:rPr>
                    <w:del w:id="2144" w:author="Nicolás Riveras Muñoz" w:date="2022-09-14T15:49:00Z"/>
                    <w:moveFrom w:id="2145" w:author="Nicolás Riveras Muñoz" w:date="2022-09-13T15:56:00Z"/>
                    <w:bCs/>
                    <w:kern w:val="24"/>
                    <w:szCs w:val="22"/>
                    <w:lang w:val="es-ES_tradnl"/>
                  </w:rPr>
                </w:rPrChange>
              </w:rPr>
            </w:pPr>
            <w:moveFrom w:id="2146" w:author="Nicolás Riveras Muñoz" w:date="2022-09-13T15:56:00Z">
              <w:del w:id="2147" w:author="Nicolás Riveras Muñoz" w:date="2022-09-14T15:49:00Z">
                <w:r w:rsidRPr="00621DD9" w:rsidDel="00061946">
                  <w:rPr>
                    <w:bCs/>
                    <w:kern w:val="24"/>
                    <w:szCs w:val="22"/>
                    <w:rPrChange w:id="2148" w:author="Nicolás Riveras Muñoz" w:date="2022-09-14T18:27:00Z">
                      <w:rPr>
                        <w:bCs/>
                        <w:kern w:val="24"/>
                        <w:szCs w:val="22"/>
                        <w:lang w:val="es-ES_tradnl"/>
                      </w:rPr>
                    </w:rPrChange>
                  </w:rPr>
                  <w:delText>ab</w:delText>
                </w:r>
              </w:del>
            </w:moveFrom>
          </w:p>
        </w:tc>
      </w:tr>
      <w:tr w:rsidR="003D65BC" w:rsidRPr="004F173B" w:rsidDel="00061946" w14:paraId="7EF2F0D6" w14:textId="157C5CB5" w:rsidTr="003D65BC">
        <w:trPr>
          <w:trHeight w:val="283"/>
          <w:del w:id="2149" w:author="Nicolás Riveras Muñoz" w:date="2022-09-14T15:49:00Z"/>
        </w:trPr>
        <w:tc>
          <w:tcPr>
            <w:tcW w:w="0" w:type="auto"/>
            <w:tcBorders>
              <w:top w:val="single" w:sz="4" w:space="0" w:color="auto"/>
            </w:tcBorders>
            <w:vAlign w:val="center"/>
          </w:tcPr>
          <w:p w14:paraId="32595A62" w14:textId="08D6910D" w:rsidR="00B91650" w:rsidRPr="00621DD9" w:rsidDel="00061946" w:rsidRDefault="00B91650" w:rsidP="00385F5E">
            <w:pPr>
              <w:spacing w:line="240" w:lineRule="auto"/>
              <w:jc w:val="center"/>
              <w:rPr>
                <w:del w:id="2150" w:author="Nicolás Riveras Muñoz" w:date="2022-09-14T15:49:00Z"/>
                <w:moveFrom w:id="2151" w:author="Nicolás Riveras Muñoz" w:date="2022-09-13T15:56:00Z"/>
                <w:bCs/>
                <w:kern w:val="24"/>
                <w:szCs w:val="22"/>
                <w:rPrChange w:id="2152" w:author="Nicolás Riveras Muñoz" w:date="2022-09-14T18:27:00Z">
                  <w:rPr>
                    <w:del w:id="2153" w:author="Nicolás Riveras Muñoz" w:date="2022-09-14T15:49:00Z"/>
                    <w:moveFrom w:id="2154" w:author="Nicolás Riveras Muñoz" w:date="2022-09-13T15:56:00Z"/>
                    <w:bCs/>
                    <w:kern w:val="24"/>
                    <w:szCs w:val="22"/>
                    <w:lang w:val="es-ES_tradnl"/>
                  </w:rPr>
                </w:rPrChange>
              </w:rPr>
            </w:pPr>
            <w:moveFrom w:id="2155" w:author="Nicolás Riveras Muñoz" w:date="2022-09-13T15:56:00Z">
              <w:del w:id="2156" w:author="Nicolás Riveras Muñoz" w:date="2022-09-14T15:49:00Z">
                <w:r w:rsidRPr="00621DD9" w:rsidDel="00061946">
                  <w:rPr>
                    <w:bCs/>
                    <w:kern w:val="24"/>
                    <w:szCs w:val="22"/>
                    <w:rPrChange w:id="2157" w:author="Nicolás Riveras Muñoz" w:date="2022-09-14T18:27:00Z">
                      <w:rPr>
                        <w:bCs/>
                        <w:kern w:val="24"/>
                        <w:szCs w:val="22"/>
                        <w:lang w:val="es-ES_tradnl"/>
                      </w:rPr>
                    </w:rPrChange>
                  </w:rPr>
                  <w:delText>Low</w:delText>
                </w:r>
              </w:del>
            </w:moveFrom>
          </w:p>
        </w:tc>
        <w:tc>
          <w:tcPr>
            <w:tcW w:w="0" w:type="auto"/>
            <w:tcBorders>
              <w:top w:val="single" w:sz="4" w:space="0" w:color="auto"/>
            </w:tcBorders>
            <w:vAlign w:val="center"/>
          </w:tcPr>
          <w:p w14:paraId="28ED2184" w14:textId="2A87555F" w:rsidR="00B91650" w:rsidRPr="00621DD9" w:rsidDel="00061946" w:rsidRDefault="00B91650" w:rsidP="00385F5E">
            <w:pPr>
              <w:spacing w:line="240" w:lineRule="auto"/>
              <w:jc w:val="center"/>
              <w:rPr>
                <w:del w:id="2158" w:author="Nicolás Riveras Muñoz" w:date="2022-09-14T15:49:00Z"/>
                <w:moveFrom w:id="2159" w:author="Nicolás Riveras Muñoz" w:date="2022-09-13T15:56:00Z"/>
                <w:bCs/>
                <w:kern w:val="24"/>
                <w:szCs w:val="22"/>
                <w:rPrChange w:id="2160" w:author="Nicolás Riveras Muñoz" w:date="2022-09-14T18:27:00Z">
                  <w:rPr>
                    <w:del w:id="2161" w:author="Nicolás Riveras Muñoz" w:date="2022-09-14T15:49:00Z"/>
                    <w:moveFrom w:id="2162" w:author="Nicolás Riveras Muñoz" w:date="2022-09-13T15:56:00Z"/>
                    <w:bCs/>
                    <w:kern w:val="24"/>
                    <w:szCs w:val="22"/>
                    <w:lang w:val="es-ES_tradnl"/>
                  </w:rPr>
                </w:rPrChange>
              </w:rPr>
            </w:pPr>
            <w:moveFrom w:id="2163" w:author="Nicolás Riveras Muñoz" w:date="2022-09-13T15:56:00Z">
              <w:del w:id="2164" w:author="Nicolás Riveras Muñoz" w:date="2022-09-14T15:49:00Z">
                <w:r w:rsidRPr="00621DD9" w:rsidDel="00061946">
                  <w:rPr>
                    <w:bCs/>
                    <w:kern w:val="24"/>
                    <w:szCs w:val="22"/>
                    <w:rPrChange w:id="2165" w:author="Nicolás Riveras Muñoz" w:date="2022-09-14T18:27:00Z">
                      <w:rPr>
                        <w:bCs/>
                        <w:kern w:val="24"/>
                        <w:szCs w:val="22"/>
                        <w:lang w:val="es-ES_tradnl"/>
                      </w:rPr>
                    </w:rPrChange>
                  </w:rPr>
                  <w:delText>T1</w:delText>
                </w:r>
              </w:del>
            </w:moveFrom>
          </w:p>
        </w:tc>
        <w:tc>
          <w:tcPr>
            <w:tcW w:w="0" w:type="auto"/>
            <w:tcBorders>
              <w:top w:val="single" w:sz="4" w:space="0" w:color="auto"/>
            </w:tcBorders>
            <w:vAlign w:val="center"/>
          </w:tcPr>
          <w:p w14:paraId="2C2B9C79" w14:textId="24E2F973" w:rsidR="00B91650" w:rsidRPr="00621DD9" w:rsidDel="00061946" w:rsidRDefault="00B91650" w:rsidP="00385F5E">
            <w:pPr>
              <w:spacing w:line="240" w:lineRule="auto"/>
              <w:jc w:val="center"/>
              <w:rPr>
                <w:del w:id="2166" w:author="Nicolás Riveras Muñoz" w:date="2022-09-14T15:49:00Z"/>
                <w:moveFrom w:id="2167" w:author="Nicolás Riveras Muñoz" w:date="2022-09-13T15:56:00Z"/>
                <w:bCs/>
                <w:kern w:val="24"/>
                <w:szCs w:val="22"/>
                <w:rPrChange w:id="2168" w:author="Nicolás Riveras Muñoz" w:date="2022-09-14T18:27:00Z">
                  <w:rPr>
                    <w:del w:id="2169" w:author="Nicolás Riveras Muñoz" w:date="2022-09-14T15:49:00Z"/>
                    <w:moveFrom w:id="2170" w:author="Nicolás Riveras Muñoz" w:date="2022-09-13T15:56:00Z"/>
                    <w:bCs/>
                    <w:kern w:val="24"/>
                    <w:szCs w:val="22"/>
                    <w:lang w:val="es-ES_tradnl"/>
                  </w:rPr>
                </w:rPrChange>
              </w:rPr>
            </w:pPr>
            <w:moveFrom w:id="2171" w:author="Nicolás Riveras Muñoz" w:date="2022-09-13T15:56:00Z">
              <w:del w:id="2172" w:author="Nicolás Riveras Muñoz" w:date="2022-09-14T15:49:00Z">
                <w:r w:rsidRPr="00621DD9" w:rsidDel="00061946">
                  <w:rPr>
                    <w:bCs/>
                    <w:kern w:val="24"/>
                    <w:szCs w:val="22"/>
                    <w:rPrChange w:id="2173" w:author="Nicolás Riveras Muñoz" w:date="2022-09-14T18:27:00Z">
                      <w:rPr>
                        <w:bCs/>
                        <w:kern w:val="24"/>
                        <w:szCs w:val="22"/>
                        <w:lang w:val="es-ES_tradnl"/>
                      </w:rPr>
                    </w:rPrChange>
                  </w:rPr>
                  <w:delText>OT</w:delText>
                </w:r>
              </w:del>
            </w:moveFrom>
          </w:p>
        </w:tc>
        <w:tc>
          <w:tcPr>
            <w:tcW w:w="1079" w:type="dxa"/>
            <w:tcBorders>
              <w:top w:val="single" w:sz="4" w:space="0" w:color="auto"/>
            </w:tcBorders>
            <w:vAlign w:val="center"/>
          </w:tcPr>
          <w:p w14:paraId="201E876E" w14:textId="328885BF" w:rsidR="00B91650" w:rsidRPr="00621DD9" w:rsidDel="00061946" w:rsidRDefault="00B91650" w:rsidP="00385F5E">
            <w:pPr>
              <w:spacing w:line="240" w:lineRule="auto"/>
              <w:jc w:val="center"/>
              <w:rPr>
                <w:del w:id="2174" w:author="Nicolás Riveras Muñoz" w:date="2022-09-14T15:49:00Z"/>
                <w:moveFrom w:id="2175" w:author="Nicolás Riveras Muñoz" w:date="2022-09-13T15:56:00Z"/>
                <w:bCs/>
                <w:kern w:val="24"/>
                <w:szCs w:val="22"/>
                <w:rPrChange w:id="2176" w:author="Nicolás Riveras Muñoz" w:date="2022-09-14T18:27:00Z">
                  <w:rPr>
                    <w:del w:id="2177" w:author="Nicolás Riveras Muñoz" w:date="2022-09-14T15:49:00Z"/>
                    <w:moveFrom w:id="2178" w:author="Nicolás Riveras Muñoz" w:date="2022-09-13T15:56:00Z"/>
                    <w:bCs/>
                    <w:kern w:val="24"/>
                    <w:szCs w:val="22"/>
                    <w:lang w:val="es-ES_tradnl"/>
                  </w:rPr>
                </w:rPrChange>
              </w:rPr>
            </w:pPr>
            <w:moveFrom w:id="2179" w:author="Nicolás Riveras Muñoz" w:date="2022-09-13T15:56:00Z">
              <w:del w:id="2180" w:author="Nicolás Riveras Muñoz" w:date="2022-09-14T15:49:00Z">
                <w:r w:rsidRPr="00621DD9" w:rsidDel="00061946">
                  <w:rPr>
                    <w:bCs/>
                    <w:kern w:val="24"/>
                    <w:szCs w:val="22"/>
                    <w:rPrChange w:id="2181" w:author="Nicolás Riveras Muñoz" w:date="2022-09-14T18:27:00Z">
                      <w:rPr>
                        <w:bCs/>
                        <w:kern w:val="24"/>
                        <w:szCs w:val="22"/>
                        <w:lang w:val="es-ES_tradnl"/>
                      </w:rPr>
                    </w:rPrChange>
                  </w:rPr>
                  <w:delText>Topsoil</w:delText>
                </w:r>
              </w:del>
            </w:moveFrom>
          </w:p>
        </w:tc>
        <w:tc>
          <w:tcPr>
            <w:tcW w:w="2126" w:type="dxa"/>
            <w:tcBorders>
              <w:top w:val="single" w:sz="4" w:space="0" w:color="auto"/>
            </w:tcBorders>
            <w:vAlign w:val="center"/>
          </w:tcPr>
          <w:p w14:paraId="4E3E46A6" w14:textId="3A7FC97A" w:rsidR="00B91650" w:rsidRPr="00621DD9" w:rsidDel="00061946" w:rsidRDefault="00B91650" w:rsidP="00385F5E">
            <w:pPr>
              <w:spacing w:line="240" w:lineRule="auto"/>
              <w:jc w:val="center"/>
              <w:rPr>
                <w:del w:id="2182" w:author="Nicolás Riveras Muñoz" w:date="2022-09-14T15:49:00Z"/>
                <w:moveFrom w:id="2183" w:author="Nicolás Riveras Muñoz" w:date="2022-09-13T15:56:00Z"/>
                <w:bCs/>
                <w:kern w:val="24"/>
                <w:szCs w:val="22"/>
                <w:rPrChange w:id="2184" w:author="Nicolás Riveras Muñoz" w:date="2022-09-14T18:27:00Z">
                  <w:rPr>
                    <w:del w:id="2185" w:author="Nicolás Riveras Muñoz" w:date="2022-09-14T15:49:00Z"/>
                    <w:moveFrom w:id="2186" w:author="Nicolás Riveras Muñoz" w:date="2022-09-13T15:56:00Z"/>
                    <w:bCs/>
                    <w:kern w:val="24"/>
                    <w:szCs w:val="22"/>
                    <w:lang w:val="es-ES_tradnl"/>
                  </w:rPr>
                </w:rPrChange>
              </w:rPr>
            </w:pPr>
            <w:moveFrom w:id="2187" w:author="Nicolás Riveras Muñoz" w:date="2022-09-13T15:56:00Z">
              <w:del w:id="2188" w:author="Nicolás Riveras Muñoz" w:date="2022-09-14T15:49:00Z">
                <w:r w:rsidRPr="00621DD9" w:rsidDel="00061946">
                  <w:rPr>
                    <w:bCs/>
                    <w:kern w:val="24"/>
                    <w:szCs w:val="22"/>
                    <w:rPrChange w:id="2189" w:author="Nicolás Riveras Muñoz" w:date="2022-09-14T18:27:00Z">
                      <w:rPr>
                        <w:bCs/>
                        <w:kern w:val="24"/>
                        <w:szCs w:val="22"/>
                        <w:lang w:val="es-ES_tradnl"/>
                      </w:rPr>
                    </w:rPrChange>
                  </w:rPr>
                  <w:delText>T1= -0</w:delText>
                </w:r>
                <w:r w:rsidR="00530EE7" w:rsidRPr="00621DD9" w:rsidDel="00061946">
                  <w:rPr>
                    <w:bCs/>
                    <w:kern w:val="24"/>
                    <w:szCs w:val="22"/>
                    <w:rPrChange w:id="2190" w:author="Nicolás Riveras Muñoz" w:date="2022-09-14T18:27:00Z">
                      <w:rPr>
                        <w:bCs/>
                        <w:kern w:val="24"/>
                        <w:szCs w:val="22"/>
                        <w:lang w:val="es-ES_tradnl"/>
                      </w:rPr>
                    </w:rPrChange>
                  </w:rPr>
                  <w:delText>.</w:delText>
                </w:r>
                <w:r w:rsidRPr="00621DD9" w:rsidDel="00061946">
                  <w:rPr>
                    <w:bCs/>
                    <w:kern w:val="24"/>
                    <w:szCs w:val="22"/>
                    <w:rPrChange w:id="2191" w:author="Nicolás Riveras Muñoz" w:date="2022-09-14T18:27:00Z">
                      <w:rPr>
                        <w:bCs/>
                        <w:kern w:val="24"/>
                        <w:szCs w:val="22"/>
                        <w:lang w:val="es-ES_tradnl"/>
                      </w:rPr>
                    </w:rPrChange>
                  </w:rPr>
                  <w:delText>007x + 0</w:delText>
                </w:r>
                <w:r w:rsidR="00530EE7" w:rsidRPr="00621DD9" w:rsidDel="00061946">
                  <w:rPr>
                    <w:bCs/>
                    <w:kern w:val="24"/>
                    <w:szCs w:val="22"/>
                    <w:rPrChange w:id="2192" w:author="Nicolás Riveras Muñoz" w:date="2022-09-14T18:27:00Z">
                      <w:rPr>
                        <w:bCs/>
                        <w:kern w:val="24"/>
                        <w:szCs w:val="22"/>
                        <w:lang w:val="es-ES_tradnl"/>
                      </w:rPr>
                    </w:rPrChange>
                  </w:rPr>
                  <w:delText>.</w:delText>
                </w:r>
                <w:r w:rsidRPr="00621DD9" w:rsidDel="00061946">
                  <w:rPr>
                    <w:bCs/>
                    <w:kern w:val="24"/>
                    <w:szCs w:val="22"/>
                    <w:rPrChange w:id="2193" w:author="Nicolás Riveras Muñoz" w:date="2022-09-14T18:27:00Z">
                      <w:rPr>
                        <w:bCs/>
                        <w:kern w:val="24"/>
                        <w:szCs w:val="22"/>
                        <w:lang w:val="es-ES_tradnl"/>
                      </w:rPr>
                    </w:rPrChange>
                  </w:rPr>
                  <w:delText>055</w:delText>
                </w:r>
              </w:del>
            </w:moveFrom>
          </w:p>
        </w:tc>
        <w:tc>
          <w:tcPr>
            <w:tcW w:w="978" w:type="dxa"/>
            <w:tcBorders>
              <w:top w:val="single" w:sz="4" w:space="0" w:color="auto"/>
            </w:tcBorders>
            <w:vAlign w:val="center"/>
          </w:tcPr>
          <w:p w14:paraId="46293747" w14:textId="53612609" w:rsidR="00B91650" w:rsidRPr="00621DD9" w:rsidDel="00061946" w:rsidRDefault="00B91650" w:rsidP="00385F5E">
            <w:pPr>
              <w:spacing w:line="240" w:lineRule="auto"/>
              <w:jc w:val="center"/>
              <w:rPr>
                <w:del w:id="2194" w:author="Nicolás Riveras Muñoz" w:date="2022-09-14T15:49:00Z"/>
                <w:moveFrom w:id="2195" w:author="Nicolás Riveras Muñoz" w:date="2022-09-13T15:56:00Z"/>
                <w:bCs/>
                <w:kern w:val="24"/>
                <w:szCs w:val="22"/>
                <w:rPrChange w:id="2196" w:author="Nicolás Riveras Muñoz" w:date="2022-09-14T18:27:00Z">
                  <w:rPr>
                    <w:del w:id="2197" w:author="Nicolás Riveras Muñoz" w:date="2022-09-14T15:49:00Z"/>
                    <w:moveFrom w:id="2198" w:author="Nicolás Riveras Muñoz" w:date="2022-09-13T15:56:00Z"/>
                    <w:bCs/>
                    <w:kern w:val="24"/>
                    <w:szCs w:val="22"/>
                    <w:lang w:val="es-ES_tradnl"/>
                  </w:rPr>
                </w:rPrChange>
              </w:rPr>
            </w:pPr>
            <w:moveFrom w:id="2199" w:author="Nicolás Riveras Muñoz" w:date="2022-09-13T15:56:00Z">
              <w:del w:id="2200" w:author="Nicolás Riveras Muñoz" w:date="2022-09-14T15:49:00Z">
                <w:r w:rsidRPr="00621DD9" w:rsidDel="00061946">
                  <w:rPr>
                    <w:bCs/>
                    <w:kern w:val="24"/>
                    <w:szCs w:val="22"/>
                    <w:rPrChange w:id="2201" w:author="Nicolás Riveras Muñoz" w:date="2022-09-14T18:27:00Z">
                      <w:rPr>
                        <w:bCs/>
                        <w:kern w:val="24"/>
                        <w:szCs w:val="22"/>
                        <w:lang w:val="es-ES_tradnl"/>
                      </w:rPr>
                    </w:rPrChange>
                  </w:rPr>
                  <w:delText>0</w:delText>
                </w:r>
                <w:r w:rsidR="00530EE7" w:rsidRPr="00621DD9" w:rsidDel="00061946">
                  <w:rPr>
                    <w:bCs/>
                    <w:kern w:val="24"/>
                    <w:szCs w:val="22"/>
                    <w:rPrChange w:id="2202" w:author="Nicolás Riveras Muñoz" w:date="2022-09-14T18:27:00Z">
                      <w:rPr>
                        <w:bCs/>
                        <w:kern w:val="24"/>
                        <w:szCs w:val="22"/>
                        <w:lang w:val="es-ES_tradnl"/>
                      </w:rPr>
                    </w:rPrChange>
                  </w:rPr>
                  <w:delText>.</w:delText>
                </w:r>
                <w:r w:rsidRPr="00621DD9" w:rsidDel="00061946">
                  <w:rPr>
                    <w:bCs/>
                    <w:kern w:val="24"/>
                    <w:szCs w:val="22"/>
                    <w:rPrChange w:id="2203" w:author="Nicolás Riveras Muñoz" w:date="2022-09-14T18:27:00Z">
                      <w:rPr>
                        <w:bCs/>
                        <w:kern w:val="24"/>
                        <w:szCs w:val="22"/>
                        <w:lang w:val="es-ES_tradnl"/>
                      </w:rPr>
                    </w:rPrChange>
                  </w:rPr>
                  <w:delText>0409</w:delText>
                </w:r>
              </w:del>
            </w:moveFrom>
          </w:p>
        </w:tc>
        <w:tc>
          <w:tcPr>
            <w:tcW w:w="1290" w:type="dxa"/>
            <w:tcBorders>
              <w:top w:val="single" w:sz="4" w:space="0" w:color="auto"/>
            </w:tcBorders>
          </w:tcPr>
          <w:p w14:paraId="363A8AFE" w14:textId="50FD0381" w:rsidR="00B91650" w:rsidRPr="00621DD9" w:rsidDel="00061946" w:rsidRDefault="00B91650" w:rsidP="00385F5E">
            <w:pPr>
              <w:spacing w:line="240" w:lineRule="auto"/>
              <w:jc w:val="center"/>
              <w:rPr>
                <w:del w:id="2204" w:author="Nicolás Riveras Muñoz" w:date="2022-09-14T15:49:00Z"/>
                <w:moveFrom w:id="2205" w:author="Nicolás Riveras Muñoz" w:date="2022-09-13T15:56:00Z"/>
                <w:bCs/>
                <w:kern w:val="24"/>
                <w:szCs w:val="22"/>
                <w:rPrChange w:id="2206" w:author="Nicolás Riveras Muñoz" w:date="2022-09-14T18:27:00Z">
                  <w:rPr>
                    <w:del w:id="2207" w:author="Nicolás Riveras Muñoz" w:date="2022-09-14T15:49:00Z"/>
                    <w:moveFrom w:id="2208" w:author="Nicolás Riveras Muñoz" w:date="2022-09-13T15:56:00Z"/>
                    <w:bCs/>
                    <w:kern w:val="24"/>
                    <w:szCs w:val="22"/>
                    <w:lang w:val="es-ES_tradnl"/>
                  </w:rPr>
                </w:rPrChange>
              </w:rPr>
            </w:pPr>
            <w:moveFrom w:id="2209" w:author="Nicolás Riveras Muñoz" w:date="2022-09-13T15:56:00Z">
              <w:del w:id="2210" w:author="Nicolás Riveras Muñoz" w:date="2022-09-14T15:49:00Z">
                <w:r w:rsidRPr="00621DD9" w:rsidDel="00061946">
                  <w:rPr>
                    <w:bCs/>
                    <w:kern w:val="24"/>
                    <w:szCs w:val="22"/>
                    <w:rPrChange w:id="2211" w:author="Nicolás Riveras Muñoz" w:date="2022-09-14T18:27:00Z">
                      <w:rPr>
                        <w:bCs/>
                        <w:kern w:val="24"/>
                        <w:szCs w:val="22"/>
                        <w:lang w:val="es-ES_tradnl"/>
                      </w:rPr>
                    </w:rPrChange>
                  </w:rPr>
                  <w:delText>ab</w:delText>
                </w:r>
              </w:del>
            </w:moveFrom>
          </w:p>
        </w:tc>
      </w:tr>
      <w:tr w:rsidR="003D65BC" w:rsidRPr="004F173B" w:rsidDel="00061946" w14:paraId="62459CB6" w14:textId="0AFE0EA4" w:rsidTr="003D65BC">
        <w:trPr>
          <w:trHeight w:val="283"/>
          <w:del w:id="2212" w:author="Nicolás Riveras Muñoz" w:date="2022-09-14T15:49:00Z"/>
        </w:trPr>
        <w:tc>
          <w:tcPr>
            <w:tcW w:w="0" w:type="auto"/>
            <w:vAlign w:val="center"/>
          </w:tcPr>
          <w:p w14:paraId="490E3548" w14:textId="5EFD545C" w:rsidR="00B91650" w:rsidRPr="00621DD9" w:rsidDel="00061946" w:rsidRDefault="00B91650" w:rsidP="00385F5E">
            <w:pPr>
              <w:spacing w:line="240" w:lineRule="auto"/>
              <w:jc w:val="center"/>
              <w:rPr>
                <w:del w:id="2213" w:author="Nicolás Riveras Muñoz" w:date="2022-09-14T15:49:00Z"/>
                <w:moveFrom w:id="2214" w:author="Nicolás Riveras Muñoz" w:date="2022-09-13T15:56:00Z"/>
                <w:bCs/>
                <w:kern w:val="24"/>
                <w:szCs w:val="22"/>
                <w:rPrChange w:id="2215" w:author="Nicolás Riveras Muñoz" w:date="2022-09-14T18:27:00Z">
                  <w:rPr>
                    <w:del w:id="2216" w:author="Nicolás Riveras Muñoz" w:date="2022-09-14T15:49:00Z"/>
                    <w:moveFrom w:id="2217" w:author="Nicolás Riveras Muñoz" w:date="2022-09-13T15:56:00Z"/>
                    <w:bCs/>
                    <w:kern w:val="24"/>
                    <w:szCs w:val="22"/>
                    <w:lang w:val="es-ES_tradnl"/>
                  </w:rPr>
                </w:rPrChange>
              </w:rPr>
            </w:pPr>
            <w:moveFrom w:id="2218" w:author="Nicolás Riveras Muñoz" w:date="2022-09-13T15:56:00Z">
              <w:del w:id="2219" w:author="Nicolás Riveras Muñoz" w:date="2022-09-14T15:49:00Z">
                <w:r w:rsidRPr="00621DD9" w:rsidDel="00061946">
                  <w:rPr>
                    <w:bCs/>
                    <w:kern w:val="24"/>
                    <w:szCs w:val="22"/>
                    <w:rPrChange w:id="2220" w:author="Nicolás Riveras Muñoz" w:date="2022-09-14T18:27:00Z">
                      <w:rPr>
                        <w:bCs/>
                        <w:kern w:val="24"/>
                        <w:szCs w:val="22"/>
                        <w:lang w:val="es-ES_tradnl"/>
                      </w:rPr>
                    </w:rPrChange>
                  </w:rPr>
                  <w:delText>PR</w:delText>
                </w:r>
              </w:del>
            </w:moveFrom>
          </w:p>
        </w:tc>
        <w:tc>
          <w:tcPr>
            <w:tcW w:w="0" w:type="auto"/>
            <w:vAlign w:val="center"/>
          </w:tcPr>
          <w:p w14:paraId="411EE898" w14:textId="379A27A3" w:rsidR="00B91650" w:rsidRPr="00621DD9" w:rsidDel="00061946" w:rsidRDefault="00B91650" w:rsidP="00385F5E">
            <w:pPr>
              <w:spacing w:line="240" w:lineRule="auto"/>
              <w:jc w:val="center"/>
              <w:rPr>
                <w:del w:id="2221" w:author="Nicolás Riveras Muñoz" w:date="2022-09-14T15:49:00Z"/>
                <w:moveFrom w:id="2222" w:author="Nicolás Riveras Muñoz" w:date="2022-09-13T15:56:00Z"/>
                <w:bCs/>
                <w:kern w:val="24"/>
                <w:szCs w:val="22"/>
                <w:rPrChange w:id="2223" w:author="Nicolás Riveras Muñoz" w:date="2022-09-14T18:27:00Z">
                  <w:rPr>
                    <w:del w:id="2224" w:author="Nicolás Riveras Muñoz" w:date="2022-09-14T15:49:00Z"/>
                    <w:moveFrom w:id="2225" w:author="Nicolás Riveras Muñoz" w:date="2022-09-13T15:56:00Z"/>
                    <w:bCs/>
                    <w:kern w:val="24"/>
                    <w:szCs w:val="22"/>
                    <w:lang w:val="es-ES_tradnl"/>
                  </w:rPr>
                </w:rPrChange>
              </w:rPr>
            </w:pPr>
            <w:moveFrom w:id="2226" w:author="Nicolás Riveras Muñoz" w:date="2022-09-13T15:56:00Z">
              <w:del w:id="2227" w:author="Nicolás Riveras Muñoz" w:date="2022-09-14T15:49:00Z">
                <w:r w:rsidRPr="00621DD9" w:rsidDel="00061946">
                  <w:rPr>
                    <w:bCs/>
                    <w:kern w:val="24"/>
                    <w:szCs w:val="22"/>
                    <w:rPrChange w:id="2228" w:author="Nicolás Riveras Muñoz" w:date="2022-09-14T18:27:00Z">
                      <w:rPr>
                        <w:bCs/>
                        <w:kern w:val="24"/>
                        <w:szCs w:val="22"/>
                        <w:lang w:val="es-ES_tradnl"/>
                      </w:rPr>
                    </w:rPrChange>
                  </w:rPr>
                  <w:delText>T2</w:delText>
                </w:r>
              </w:del>
            </w:moveFrom>
          </w:p>
        </w:tc>
        <w:tc>
          <w:tcPr>
            <w:tcW w:w="0" w:type="auto"/>
            <w:vAlign w:val="center"/>
          </w:tcPr>
          <w:p w14:paraId="59CDD61A" w14:textId="2FEF665E" w:rsidR="00B91650" w:rsidRPr="00621DD9" w:rsidDel="00061946" w:rsidRDefault="00B91650" w:rsidP="00385F5E">
            <w:pPr>
              <w:spacing w:line="240" w:lineRule="auto"/>
              <w:jc w:val="center"/>
              <w:rPr>
                <w:del w:id="2229" w:author="Nicolás Riveras Muñoz" w:date="2022-09-14T15:49:00Z"/>
                <w:moveFrom w:id="2230" w:author="Nicolás Riveras Muñoz" w:date="2022-09-13T15:56:00Z"/>
                <w:bCs/>
                <w:kern w:val="24"/>
                <w:szCs w:val="22"/>
                <w:rPrChange w:id="2231" w:author="Nicolás Riveras Muñoz" w:date="2022-09-14T18:27:00Z">
                  <w:rPr>
                    <w:del w:id="2232" w:author="Nicolás Riveras Muñoz" w:date="2022-09-14T15:49:00Z"/>
                    <w:moveFrom w:id="2233" w:author="Nicolás Riveras Muñoz" w:date="2022-09-13T15:56:00Z"/>
                    <w:bCs/>
                    <w:kern w:val="24"/>
                    <w:szCs w:val="22"/>
                    <w:lang w:val="es-ES_tradnl"/>
                  </w:rPr>
                </w:rPrChange>
              </w:rPr>
            </w:pPr>
            <w:moveFrom w:id="2234" w:author="Nicolás Riveras Muñoz" w:date="2022-09-13T15:56:00Z">
              <w:del w:id="2235" w:author="Nicolás Riveras Muñoz" w:date="2022-09-14T15:49:00Z">
                <w:r w:rsidRPr="00621DD9" w:rsidDel="00061946">
                  <w:rPr>
                    <w:bCs/>
                    <w:kern w:val="24"/>
                    <w:szCs w:val="22"/>
                    <w:rPrChange w:id="2236" w:author="Nicolás Riveras Muñoz" w:date="2022-09-14T18:27:00Z">
                      <w:rPr>
                        <w:bCs/>
                        <w:kern w:val="24"/>
                        <w:szCs w:val="22"/>
                        <w:lang w:val="es-ES_tradnl"/>
                      </w:rPr>
                    </w:rPrChange>
                  </w:rPr>
                  <w:delText>OT</w:delText>
                </w:r>
              </w:del>
            </w:moveFrom>
          </w:p>
        </w:tc>
        <w:tc>
          <w:tcPr>
            <w:tcW w:w="1079" w:type="dxa"/>
            <w:vAlign w:val="center"/>
          </w:tcPr>
          <w:p w14:paraId="489B76D7" w14:textId="0E36E8F0" w:rsidR="00B91650" w:rsidRPr="00621DD9" w:rsidDel="00061946" w:rsidRDefault="00B91650" w:rsidP="00385F5E">
            <w:pPr>
              <w:spacing w:line="240" w:lineRule="auto"/>
              <w:jc w:val="center"/>
              <w:rPr>
                <w:del w:id="2237" w:author="Nicolás Riveras Muñoz" w:date="2022-09-14T15:49:00Z"/>
                <w:moveFrom w:id="2238" w:author="Nicolás Riveras Muñoz" w:date="2022-09-13T15:56:00Z"/>
                <w:bCs/>
                <w:kern w:val="24"/>
                <w:szCs w:val="22"/>
                <w:rPrChange w:id="2239" w:author="Nicolás Riveras Muñoz" w:date="2022-09-14T18:27:00Z">
                  <w:rPr>
                    <w:del w:id="2240" w:author="Nicolás Riveras Muñoz" w:date="2022-09-14T15:49:00Z"/>
                    <w:moveFrom w:id="2241" w:author="Nicolás Riveras Muñoz" w:date="2022-09-13T15:56:00Z"/>
                    <w:bCs/>
                    <w:kern w:val="24"/>
                    <w:szCs w:val="22"/>
                    <w:lang w:val="es-ES_tradnl"/>
                  </w:rPr>
                </w:rPrChange>
              </w:rPr>
            </w:pPr>
            <w:moveFrom w:id="2242" w:author="Nicolás Riveras Muñoz" w:date="2022-09-13T15:56:00Z">
              <w:del w:id="2243" w:author="Nicolás Riveras Muñoz" w:date="2022-09-14T15:49:00Z">
                <w:r w:rsidRPr="00621DD9" w:rsidDel="00061946">
                  <w:rPr>
                    <w:bCs/>
                    <w:kern w:val="24"/>
                    <w:szCs w:val="22"/>
                    <w:rPrChange w:id="2244" w:author="Nicolás Riveras Muñoz" w:date="2022-09-14T18:27:00Z">
                      <w:rPr>
                        <w:bCs/>
                        <w:kern w:val="24"/>
                        <w:szCs w:val="22"/>
                        <w:lang w:val="es-ES_tradnl"/>
                      </w:rPr>
                    </w:rPrChange>
                  </w:rPr>
                  <w:delText>Subsoil</w:delText>
                </w:r>
              </w:del>
            </w:moveFrom>
          </w:p>
        </w:tc>
        <w:tc>
          <w:tcPr>
            <w:tcW w:w="2126" w:type="dxa"/>
            <w:vAlign w:val="center"/>
          </w:tcPr>
          <w:p w14:paraId="0F2AF651" w14:textId="6B92E8EC" w:rsidR="00B91650" w:rsidRPr="00621DD9" w:rsidDel="00061946" w:rsidRDefault="00B91650" w:rsidP="00385F5E">
            <w:pPr>
              <w:spacing w:line="240" w:lineRule="auto"/>
              <w:jc w:val="center"/>
              <w:rPr>
                <w:del w:id="2245" w:author="Nicolás Riveras Muñoz" w:date="2022-09-14T15:49:00Z"/>
                <w:moveFrom w:id="2246" w:author="Nicolás Riveras Muñoz" w:date="2022-09-13T15:56:00Z"/>
                <w:bCs/>
                <w:kern w:val="24"/>
                <w:szCs w:val="22"/>
                <w:rPrChange w:id="2247" w:author="Nicolás Riveras Muñoz" w:date="2022-09-14T18:27:00Z">
                  <w:rPr>
                    <w:del w:id="2248" w:author="Nicolás Riveras Muñoz" w:date="2022-09-14T15:49:00Z"/>
                    <w:moveFrom w:id="2249" w:author="Nicolás Riveras Muñoz" w:date="2022-09-13T15:56:00Z"/>
                    <w:bCs/>
                    <w:kern w:val="24"/>
                    <w:szCs w:val="22"/>
                    <w:lang w:val="es-ES_tradnl"/>
                  </w:rPr>
                </w:rPrChange>
              </w:rPr>
            </w:pPr>
            <w:moveFrom w:id="2250" w:author="Nicolás Riveras Muñoz" w:date="2022-09-13T15:56:00Z">
              <w:del w:id="2251" w:author="Nicolás Riveras Muñoz" w:date="2022-09-14T15:49:00Z">
                <w:r w:rsidRPr="00621DD9" w:rsidDel="00061946">
                  <w:rPr>
                    <w:bCs/>
                    <w:kern w:val="24"/>
                    <w:szCs w:val="22"/>
                    <w:rPrChange w:id="2252" w:author="Nicolás Riveras Muñoz" w:date="2022-09-14T18:27:00Z">
                      <w:rPr>
                        <w:bCs/>
                        <w:kern w:val="24"/>
                        <w:szCs w:val="22"/>
                        <w:lang w:val="es-ES_tradnl"/>
                      </w:rPr>
                    </w:rPrChange>
                  </w:rPr>
                  <w:delText>T2= -0</w:delText>
                </w:r>
                <w:r w:rsidR="00530EE7" w:rsidRPr="00621DD9" w:rsidDel="00061946">
                  <w:rPr>
                    <w:bCs/>
                    <w:kern w:val="24"/>
                    <w:szCs w:val="22"/>
                    <w:rPrChange w:id="2253" w:author="Nicolás Riveras Muñoz" w:date="2022-09-14T18:27:00Z">
                      <w:rPr>
                        <w:bCs/>
                        <w:kern w:val="24"/>
                        <w:szCs w:val="22"/>
                        <w:lang w:val="es-ES_tradnl"/>
                      </w:rPr>
                    </w:rPrChange>
                  </w:rPr>
                  <w:delText>.</w:delText>
                </w:r>
                <w:r w:rsidRPr="00621DD9" w:rsidDel="00061946">
                  <w:rPr>
                    <w:bCs/>
                    <w:kern w:val="24"/>
                    <w:szCs w:val="22"/>
                    <w:rPrChange w:id="2254" w:author="Nicolás Riveras Muñoz" w:date="2022-09-14T18:27:00Z">
                      <w:rPr>
                        <w:bCs/>
                        <w:kern w:val="24"/>
                        <w:szCs w:val="22"/>
                        <w:lang w:val="es-ES_tradnl"/>
                      </w:rPr>
                    </w:rPrChange>
                  </w:rPr>
                  <w:delText>007x + 0</w:delText>
                </w:r>
                <w:r w:rsidR="00530EE7" w:rsidRPr="00621DD9" w:rsidDel="00061946">
                  <w:rPr>
                    <w:bCs/>
                    <w:kern w:val="24"/>
                    <w:szCs w:val="22"/>
                    <w:rPrChange w:id="2255" w:author="Nicolás Riveras Muñoz" w:date="2022-09-14T18:27:00Z">
                      <w:rPr>
                        <w:bCs/>
                        <w:kern w:val="24"/>
                        <w:szCs w:val="22"/>
                        <w:lang w:val="es-ES_tradnl"/>
                      </w:rPr>
                    </w:rPrChange>
                  </w:rPr>
                  <w:delText>.</w:delText>
                </w:r>
                <w:r w:rsidRPr="00621DD9" w:rsidDel="00061946">
                  <w:rPr>
                    <w:bCs/>
                    <w:kern w:val="24"/>
                    <w:szCs w:val="22"/>
                    <w:rPrChange w:id="2256" w:author="Nicolás Riveras Muñoz" w:date="2022-09-14T18:27:00Z">
                      <w:rPr>
                        <w:bCs/>
                        <w:kern w:val="24"/>
                        <w:szCs w:val="22"/>
                        <w:lang w:val="es-ES_tradnl"/>
                      </w:rPr>
                    </w:rPrChange>
                  </w:rPr>
                  <w:delText>062</w:delText>
                </w:r>
              </w:del>
            </w:moveFrom>
          </w:p>
        </w:tc>
        <w:tc>
          <w:tcPr>
            <w:tcW w:w="978" w:type="dxa"/>
            <w:vAlign w:val="center"/>
          </w:tcPr>
          <w:p w14:paraId="7E383D97" w14:textId="7DFE863D" w:rsidR="00B91650" w:rsidRPr="00621DD9" w:rsidDel="00061946" w:rsidRDefault="00B91650" w:rsidP="00385F5E">
            <w:pPr>
              <w:spacing w:line="240" w:lineRule="auto"/>
              <w:jc w:val="center"/>
              <w:rPr>
                <w:del w:id="2257" w:author="Nicolás Riveras Muñoz" w:date="2022-09-14T15:49:00Z"/>
                <w:moveFrom w:id="2258" w:author="Nicolás Riveras Muñoz" w:date="2022-09-13T15:56:00Z"/>
                <w:bCs/>
                <w:kern w:val="24"/>
                <w:szCs w:val="22"/>
                <w:rPrChange w:id="2259" w:author="Nicolás Riveras Muñoz" w:date="2022-09-14T18:27:00Z">
                  <w:rPr>
                    <w:del w:id="2260" w:author="Nicolás Riveras Muñoz" w:date="2022-09-14T15:49:00Z"/>
                    <w:moveFrom w:id="2261" w:author="Nicolás Riveras Muñoz" w:date="2022-09-13T15:56:00Z"/>
                    <w:bCs/>
                    <w:kern w:val="24"/>
                    <w:szCs w:val="22"/>
                    <w:lang w:val="es-ES_tradnl"/>
                  </w:rPr>
                </w:rPrChange>
              </w:rPr>
            </w:pPr>
            <w:moveFrom w:id="2262" w:author="Nicolás Riveras Muñoz" w:date="2022-09-13T15:56:00Z">
              <w:del w:id="2263" w:author="Nicolás Riveras Muñoz" w:date="2022-09-14T15:49:00Z">
                <w:r w:rsidRPr="00621DD9" w:rsidDel="00061946">
                  <w:rPr>
                    <w:bCs/>
                    <w:kern w:val="24"/>
                    <w:szCs w:val="22"/>
                    <w:rPrChange w:id="2264" w:author="Nicolás Riveras Muñoz" w:date="2022-09-14T18:27:00Z">
                      <w:rPr>
                        <w:bCs/>
                        <w:kern w:val="24"/>
                        <w:szCs w:val="22"/>
                        <w:lang w:val="es-ES_tradnl"/>
                      </w:rPr>
                    </w:rPrChange>
                  </w:rPr>
                  <w:delText>0</w:delText>
                </w:r>
                <w:r w:rsidR="00530EE7" w:rsidRPr="00621DD9" w:rsidDel="00061946">
                  <w:rPr>
                    <w:bCs/>
                    <w:kern w:val="24"/>
                    <w:szCs w:val="22"/>
                    <w:rPrChange w:id="2265" w:author="Nicolás Riveras Muñoz" w:date="2022-09-14T18:27:00Z">
                      <w:rPr>
                        <w:bCs/>
                        <w:kern w:val="24"/>
                        <w:szCs w:val="22"/>
                        <w:lang w:val="es-ES_tradnl"/>
                      </w:rPr>
                    </w:rPrChange>
                  </w:rPr>
                  <w:delText>.</w:delText>
                </w:r>
                <w:r w:rsidRPr="00621DD9" w:rsidDel="00061946">
                  <w:rPr>
                    <w:bCs/>
                    <w:kern w:val="24"/>
                    <w:szCs w:val="22"/>
                    <w:rPrChange w:id="2266" w:author="Nicolás Riveras Muñoz" w:date="2022-09-14T18:27:00Z">
                      <w:rPr>
                        <w:bCs/>
                        <w:kern w:val="24"/>
                        <w:szCs w:val="22"/>
                        <w:lang w:val="es-ES_tradnl"/>
                      </w:rPr>
                    </w:rPrChange>
                  </w:rPr>
                  <w:delText>0007</w:delText>
                </w:r>
              </w:del>
            </w:moveFrom>
          </w:p>
        </w:tc>
        <w:tc>
          <w:tcPr>
            <w:tcW w:w="1290" w:type="dxa"/>
          </w:tcPr>
          <w:p w14:paraId="4E9FC496" w14:textId="2870D091" w:rsidR="00B91650" w:rsidRPr="00621DD9" w:rsidDel="00061946" w:rsidRDefault="00B91650" w:rsidP="00385F5E">
            <w:pPr>
              <w:spacing w:line="240" w:lineRule="auto"/>
              <w:jc w:val="center"/>
              <w:rPr>
                <w:del w:id="2267" w:author="Nicolás Riveras Muñoz" w:date="2022-09-14T15:49:00Z"/>
                <w:moveFrom w:id="2268" w:author="Nicolás Riveras Muñoz" w:date="2022-09-13T15:56:00Z"/>
                <w:bCs/>
                <w:kern w:val="24"/>
                <w:szCs w:val="22"/>
                <w:rPrChange w:id="2269" w:author="Nicolás Riveras Muñoz" w:date="2022-09-14T18:27:00Z">
                  <w:rPr>
                    <w:del w:id="2270" w:author="Nicolás Riveras Muñoz" w:date="2022-09-14T15:49:00Z"/>
                    <w:moveFrom w:id="2271" w:author="Nicolás Riveras Muñoz" w:date="2022-09-13T15:56:00Z"/>
                    <w:bCs/>
                    <w:kern w:val="24"/>
                    <w:szCs w:val="22"/>
                    <w:lang w:val="es-ES_tradnl"/>
                  </w:rPr>
                </w:rPrChange>
              </w:rPr>
            </w:pPr>
            <w:moveFrom w:id="2272" w:author="Nicolás Riveras Muñoz" w:date="2022-09-13T15:56:00Z">
              <w:del w:id="2273" w:author="Nicolás Riveras Muñoz" w:date="2022-09-14T15:49:00Z">
                <w:r w:rsidRPr="00621DD9" w:rsidDel="00061946">
                  <w:rPr>
                    <w:bCs/>
                    <w:kern w:val="24"/>
                    <w:szCs w:val="22"/>
                    <w:rPrChange w:id="2274" w:author="Nicolás Riveras Muñoz" w:date="2022-09-14T18:27:00Z">
                      <w:rPr>
                        <w:bCs/>
                        <w:kern w:val="24"/>
                        <w:szCs w:val="22"/>
                        <w:lang w:val="es-ES_tradnl"/>
                      </w:rPr>
                    </w:rPrChange>
                  </w:rPr>
                  <w:delText>a</w:delText>
                </w:r>
              </w:del>
            </w:moveFrom>
          </w:p>
        </w:tc>
      </w:tr>
      <w:tr w:rsidR="003D65BC" w:rsidRPr="004F173B" w:rsidDel="00061946" w14:paraId="7D5AB317" w14:textId="072CB222" w:rsidTr="003D65BC">
        <w:trPr>
          <w:trHeight w:val="283"/>
          <w:del w:id="2275" w:author="Nicolás Riveras Muñoz" w:date="2022-09-14T15:49:00Z"/>
        </w:trPr>
        <w:tc>
          <w:tcPr>
            <w:tcW w:w="0" w:type="auto"/>
            <w:vAlign w:val="center"/>
          </w:tcPr>
          <w:p w14:paraId="2399D360" w14:textId="4F845363" w:rsidR="00B91650" w:rsidRPr="00621DD9" w:rsidDel="00061946" w:rsidRDefault="00B91650" w:rsidP="00385F5E">
            <w:pPr>
              <w:spacing w:line="240" w:lineRule="auto"/>
              <w:jc w:val="center"/>
              <w:rPr>
                <w:del w:id="2276" w:author="Nicolás Riveras Muñoz" w:date="2022-09-14T15:49:00Z"/>
                <w:moveFrom w:id="2277" w:author="Nicolás Riveras Muñoz" w:date="2022-09-13T15:56:00Z"/>
                <w:bCs/>
                <w:kern w:val="24"/>
                <w:szCs w:val="22"/>
                <w:rPrChange w:id="2278" w:author="Nicolás Riveras Muñoz" w:date="2022-09-14T18:27:00Z">
                  <w:rPr>
                    <w:del w:id="2279" w:author="Nicolás Riveras Muñoz" w:date="2022-09-14T15:49:00Z"/>
                    <w:moveFrom w:id="2280" w:author="Nicolás Riveras Muñoz" w:date="2022-09-13T15:56:00Z"/>
                    <w:bCs/>
                    <w:kern w:val="24"/>
                    <w:szCs w:val="22"/>
                    <w:lang w:val="es-ES_tradnl"/>
                  </w:rPr>
                </w:rPrChange>
              </w:rPr>
            </w:pPr>
          </w:p>
        </w:tc>
        <w:tc>
          <w:tcPr>
            <w:tcW w:w="0" w:type="auto"/>
            <w:vAlign w:val="center"/>
          </w:tcPr>
          <w:p w14:paraId="5F4EDADF" w14:textId="227FE471" w:rsidR="00B91650" w:rsidRPr="00621DD9" w:rsidDel="00061946" w:rsidRDefault="00B91650" w:rsidP="00385F5E">
            <w:pPr>
              <w:spacing w:line="240" w:lineRule="auto"/>
              <w:jc w:val="center"/>
              <w:rPr>
                <w:del w:id="2281" w:author="Nicolás Riveras Muñoz" w:date="2022-09-14T15:49:00Z"/>
                <w:moveFrom w:id="2282" w:author="Nicolás Riveras Muñoz" w:date="2022-09-13T15:56:00Z"/>
                <w:bCs/>
                <w:kern w:val="24"/>
                <w:szCs w:val="22"/>
                <w:rPrChange w:id="2283" w:author="Nicolás Riveras Muñoz" w:date="2022-09-14T18:27:00Z">
                  <w:rPr>
                    <w:del w:id="2284" w:author="Nicolás Riveras Muñoz" w:date="2022-09-14T15:49:00Z"/>
                    <w:moveFrom w:id="2285" w:author="Nicolás Riveras Muñoz" w:date="2022-09-13T15:56:00Z"/>
                    <w:bCs/>
                    <w:kern w:val="24"/>
                    <w:szCs w:val="22"/>
                    <w:lang w:val="es-ES_tradnl"/>
                  </w:rPr>
                </w:rPrChange>
              </w:rPr>
            </w:pPr>
            <w:moveFrom w:id="2286" w:author="Nicolás Riveras Muñoz" w:date="2022-09-13T15:56:00Z">
              <w:del w:id="2287" w:author="Nicolás Riveras Muñoz" w:date="2022-09-14T15:49:00Z">
                <w:r w:rsidRPr="00621DD9" w:rsidDel="00061946">
                  <w:rPr>
                    <w:bCs/>
                    <w:kern w:val="24"/>
                    <w:szCs w:val="22"/>
                    <w:rPrChange w:id="2288" w:author="Nicolás Riveras Muñoz" w:date="2022-09-14T18:27:00Z">
                      <w:rPr>
                        <w:bCs/>
                        <w:kern w:val="24"/>
                        <w:szCs w:val="22"/>
                        <w:lang w:val="es-ES_tradnl"/>
                      </w:rPr>
                    </w:rPrChange>
                  </w:rPr>
                  <w:delText>T3</w:delText>
                </w:r>
              </w:del>
            </w:moveFrom>
          </w:p>
        </w:tc>
        <w:tc>
          <w:tcPr>
            <w:tcW w:w="0" w:type="auto"/>
            <w:vAlign w:val="center"/>
          </w:tcPr>
          <w:p w14:paraId="6F2F8469" w14:textId="1F6B96F9" w:rsidR="00B91650" w:rsidRPr="00621DD9" w:rsidDel="00061946" w:rsidRDefault="00B91650" w:rsidP="00385F5E">
            <w:pPr>
              <w:spacing w:line="240" w:lineRule="auto"/>
              <w:jc w:val="center"/>
              <w:rPr>
                <w:del w:id="2289" w:author="Nicolás Riveras Muñoz" w:date="2022-09-14T15:49:00Z"/>
                <w:moveFrom w:id="2290" w:author="Nicolás Riveras Muñoz" w:date="2022-09-13T15:56:00Z"/>
                <w:bCs/>
                <w:kern w:val="24"/>
                <w:szCs w:val="22"/>
                <w:rPrChange w:id="2291" w:author="Nicolás Riveras Muñoz" w:date="2022-09-14T18:27:00Z">
                  <w:rPr>
                    <w:del w:id="2292" w:author="Nicolás Riveras Muñoz" w:date="2022-09-14T15:49:00Z"/>
                    <w:moveFrom w:id="2293" w:author="Nicolás Riveras Muñoz" w:date="2022-09-13T15:56:00Z"/>
                    <w:bCs/>
                    <w:kern w:val="24"/>
                    <w:szCs w:val="22"/>
                    <w:lang w:val="es-ES_tradnl"/>
                  </w:rPr>
                </w:rPrChange>
              </w:rPr>
            </w:pPr>
            <w:moveFrom w:id="2294" w:author="Nicolás Riveras Muñoz" w:date="2022-09-13T15:56:00Z">
              <w:del w:id="2295" w:author="Nicolás Riveras Muñoz" w:date="2022-09-14T15:49:00Z">
                <w:r w:rsidRPr="00621DD9" w:rsidDel="00061946">
                  <w:rPr>
                    <w:bCs/>
                    <w:kern w:val="24"/>
                    <w:szCs w:val="22"/>
                    <w:rPrChange w:id="2296" w:author="Nicolás Riveras Muñoz" w:date="2022-09-14T18:27:00Z">
                      <w:rPr>
                        <w:bCs/>
                        <w:kern w:val="24"/>
                        <w:szCs w:val="22"/>
                        <w:lang w:val="es-ES_tradnl"/>
                      </w:rPr>
                    </w:rPrChange>
                  </w:rPr>
                  <w:delText>IT</w:delText>
                </w:r>
              </w:del>
            </w:moveFrom>
          </w:p>
        </w:tc>
        <w:tc>
          <w:tcPr>
            <w:tcW w:w="1079" w:type="dxa"/>
            <w:vAlign w:val="center"/>
          </w:tcPr>
          <w:p w14:paraId="0CF7A376" w14:textId="7D8B92B7" w:rsidR="00B91650" w:rsidRPr="00621DD9" w:rsidDel="00061946" w:rsidRDefault="00B91650" w:rsidP="00385F5E">
            <w:pPr>
              <w:spacing w:line="240" w:lineRule="auto"/>
              <w:jc w:val="center"/>
              <w:rPr>
                <w:del w:id="2297" w:author="Nicolás Riveras Muñoz" w:date="2022-09-14T15:49:00Z"/>
                <w:moveFrom w:id="2298" w:author="Nicolás Riveras Muñoz" w:date="2022-09-13T15:56:00Z"/>
                <w:bCs/>
                <w:kern w:val="24"/>
                <w:szCs w:val="22"/>
                <w:rPrChange w:id="2299" w:author="Nicolás Riveras Muñoz" w:date="2022-09-14T18:27:00Z">
                  <w:rPr>
                    <w:del w:id="2300" w:author="Nicolás Riveras Muñoz" w:date="2022-09-14T15:49:00Z"/>
                    <w:moveFrom w:id="2301" w:author="Nicolás Riveras Muñoz" w:date="2022-09-13T15:56:00Z"/>
                    <w:bCs/>
                    <w:kern w:val="24"/>
                    <w:szCs w:val="22"/>
                    <w:lang w:val="es-ES_tradnl"/>
                  </w:rPr>
                </w:rPrChange>
              </w:rPr>
            </w:pPr>
            <w:moveFrom w:id="2302" w:author="Nicolás Riveras Muñoz" w:date="2022-09-13T15:56:00Z">
              <w:del w:id="2303" w:author="Nicolás Riveras Muñoz" w:date="2022-09-14T15:49:00Z">
                <w:r w:rsidRPr="00621DD9" w:rsidDel="00061946">
                  <w:rPr>
                    <w:bCs/>
                    <w:kern w:val="24"/>
                    <w:szCs w:val="22"/>
                    <w:rPrChange w:id="2304" w:author="Nicolás Riveras Muñoz" w:date="2022-09-14T18:27:00Z">
                      <w:rPr>
                        <w:bCs/>
                        <w:kern w:val="24"/>
                        <w:szCs w:val="22"/>
                        <w:lang w:val="es-ES_tradnl"/>
                      </w:rPr>
                    </w:rPrChange>
                  </w:rPr>
                  <w:delText>Topsoil</w:delText>
                </w:r>
              </w:del>
            </w:moveFrom>
          </w:p>
        </w:tc>
        <w:tc>
          <w:tcPr>
            <w:tcW w:w="2126" w:type="dxa"/>
            <w:vAlign w:val="center"/>
          </w:tcPr>
          <w:p w14:paraId="1346AE53" w14:textId="6E886286" w:rsidR="00B91650" w:rsidRPr="00621DD9" w:rsidDel="00061946" w:rsidRDefault="00B91650" w:rsidP="00385F5E">
            <w:pPr>
              <w:spacing w:line="240" w:lineRule="auto"/>
              <w:jc w:val="center"/>
              <w:rPr>
                <w:del w:id="2305" w:author="Nicolás Riveras Muñoz" w:date="2022-09-14T15:49:00Z"/>
                <w:moveFrom w:id="2306" w:author="Nicolás Riveras Muñoz" w:date="2022-09-13T15:56:00Z"/>
                <w:bCs/>
                <w:kern w:val="24"/>
                <w:szCs w:val="22"/>
                <w:rPrChange w:id="2307" w:author="Nicolás Riveras Muñoz" w:date="2022-09-14T18:27:00Z">
                  <w:rPr>
                    <w:del w:id="2308" w:author="Nicolás Riveras Muñoz" w:date="2022-09-14T15:49:00Z"/>
                    <w:moveFrom w:id="2309" w:author="Nicolás Riveras Muñoz" w:date="2022-09-13T15:56:00Z"/>
                    <w:bCs/>
                    <w:kern w:val="24"/>
                    <w:szCs w:val="22"/>
                    <w:lang w:val="es-ES_tradnl"/>
                  </w:rPr>
                </w:rPrChange>
              </w:rPr>
            </w:pPr>
            <w:moveFrom w:id="2310" w:author="Nicolás Riveras Muñoz" w:date="2022-09-13T15:56:00Z">
              <w:del w:id="2311" w:author="Nicolás Riveras Muñoz" w:date="2022-09-14T15:49:00Z">
                <w:r w:rsidRPr="00621DD9" w:rsidDel="00061946">
                  <w:rPr>
                    <w:bCs/>
                    <w:kern w:val="24"/>
                    <w:szCs w:val="22"/>
                    <w:rPrChange w:id="2312" w:author="Nicolás Riveras Muñoz" w:date="2022-09-14T18:27:00Z">
                      <w:rPr>
                        <w:bCs/>
                        <w:kern w:val="24"/>
                        <w:szCs w:val="22"/>
                        <w:lang w:val="es-ES_tradnl"/>
                      </w:rPr>
                    </w:rPrChange>
                  </w:rPr>
                  <w:delText>T3= -0</w:delText>
                </w:r>
                <w:r w:rsidR="00530EE7" w:rsidRPr="00621DD9" w:rsidDel="00061946">
                  <w:rPr>
                    <w:bCs/>
                    <w:kern w:val="24"/>
                    <w:szCs w:val="22"/>
                    <w:rPrChange w:id="2313" w:author="Nicolás Riveras Muñoz" w:date="2022-09-14T18:27:00Z">
                      <w:rPr>
                        <w:bCs/>
                        <w:kern w:val="24"/>
                        <w:szCs w:val="22"/>
                        <w:lang w:val="es-ES_tradnl"/>
                      </w:rPr>
                    </w:rPrChange>
                  </w:rPr>
                  <w:delText>.</w:delText>
                </w:r>
                <w:r w:rsidRPr="00621DD9" w:rsidDel="00061946">
                  <w:rPr>
                    <w:bCs/>
                    <w:kern w:val="24"/>
                    <w:szCs w:val="22"/>
                    <w:rPrChange w:id="2314" w:author="Nicolás Riveras Muñoz" w:date="2022-09-14T18:27:00Z">
                      <w:rPr>
                        <w:bCs/>
                        <w:kern w:val="24"/>
                        <w:szCs w:val="22"/>
                        <w:lang w:val="es-ES_tradnl"/>
                      </w:rPr>
                    </w:rPrChange>
                  </w:rPr>
                  <w:delText>004x + 0</w:delText>
                </w:r>
                <w:r w:rsidR="00530EE7" w:rsidRPr="00621DD9" w:rsidDel="00061946">
                  <w:rPr>
                    <w:bCs/>
                    <w:kern w:val="24"/>
                    <w:szCs w:val="22"/>
                    <w:rPrChange w:id="2315" w:author="Nicolás Riveras Muñoz" w:date="2022-09-14T18:27:00Z">
                      <w:rPr>
                        <w:bCs/>
                        <w:kern w:val="24"/>
                        <w:szCs w:val="22"/>
                        <w:lang w:val="es-ES_tradnl"/>
                      </w:rPr>
                    </w:rPrChange>
                  </w:rPr>
                  <w:delText>.</w:delText>
                </w:r>
                <w:r w:rsidRPr="00621DD9" w:rsidDel="00061946">
                  <w:rPr>
                    <w:bCs/>
                    <w:kern w:val="24"/>
                    <w:szCs w:val="22"/>
                    <w:rPrChange w:id="2316" w:author="Nicolás Riveras Muñoz" w:date="2022-09-14T18:27:00Z">
                      <w:rPr>
                        <w:bCs/>
                        <w:kern w:val="24"/>
                        <w:szCs w:val="22"/>
                        <w:lang w:val="es-ES_tradnl"/>
                      </w:rPr>
                    </w:rPrChange>
                  </w:rPr>
                  <w:delText>043</w:delText>
                </w:r>
              </w:del>
            </w:moveFrom>
          </w:p>
        </w:tc>
        <w:tc>
          <w:tcPr>
            <w:tcW w:w="978" w:type="dxa"/>
            <w:vAlign w:val="center"/>
          </w:tcPr>
          <w:p w14:paraId="199A726F" w14:textId="0138AC30" w:rsidR="00B91650" w:rsidRPr="00621DD9" w:rsidDel="00061946" w:rsidRDefault="00B91650" w:rsidP="00385F5E">
            <w:pPr>
              <w:spacing w:line="240" w:lineRule="auto"/>
              <w:jc w:val="center"/>
              <w:rPr>
                <w:del w:id="2317" w:author="Nicolás Riveras Muñoz" w:date="2022-09-14T15:49:00Z"/>
                <w:moveFrom w:id="2318" w:author="Nicolás Riveras Muñoz" w:date="2022-09-13T15:56:00Z"/>
                <w:bCs/>
                <w:kern w:val="24"/>
                <w:szCs w:val="22"/>
                <w:rPrChange w:id="2319" w:author="Nicolás Riveras Muñoz" w:date="2022-09-14T18:27:00Z">
                  <w:rPr>
                    <w:del w:id="2320" w:author="Nicolás Riveras Muñoz" w:date="2022-09-14T15:49:00Z"/>
                    <w:moveFrom w:id="2321" w:author="Nicolás Riveras Muñoz" w:date="2022-09-13T15:56:00Z"/>
                    <w:bCs/>
                    <w:kern w:val="24"/>
                    <w:szCs w:val="22"/>
                    <w:lang w:val="es-ES_tradnl"/>
                  </w:rPr>
                </w:rPrChange>
              </w:rPr>
            </w:pPr>
            <w:moveFrom w:id="2322" w:author="Nicolás Riveras Muñoz" w:date="2022-09-13T15:56:00Z">
              <w:del w:id="2323" w:author="Nicolás Riveras Muñoz" w:date="2022-09-14T15:49:00Z">
                <w:r w:rsidRPr="00621DD9" w:rsidDel="00061946">
                  <w:rPr>
                    <w:bCs/>
                    <w:kern w:val="24"/>
                    <w:szCs w:val="22"/>
                    <w:rPrChange w:id="2324" w:author="Nicolás Riveras Muñoz" w:date="2022-09-14T18:27:00Z">
                      <w:rPr>
                        <w:bCs/>
                        <w:kern w:val="24"/>
                        <w:szCs w:val="22"/>
                        <w:lang w:val="es-ES_tradnl"/>
                      </w:rPr>
                    </w:rPrChange>
                  </w:rPr>
                  <w:delText>0</w:delText>
                </w:r>
                <w:r w:rsidR="00530EE7" w:rsidRPr="00621DD9" w:rsidDel="00061946">
                  <w:rPr>
                    <w:bCs/>
                    <w:kern w:val="24"/>
                    <w:szCs w:val="22"/>
                    <w:rPrChange w:id="2325" w:author="Nicolás Riveras Muñoz" w:date="2022-09-14T18:27:00Z">
                      <w:rPr>
                        <w:bCs/>
                        <w:kern w:val="24"/>
                        <w:szCs w:val="22"/>
                        <w:lang w:val="es-ES_tradnl"/>
                      </w:rPr>
                    </w:rPrChange>
                  </w:rPr>
                  <w:delText>.</w:delText>
                </w:r>
                <w:r w:rsidRPr="00621DD9" w:rsidDel="00061946">
                  <w:rPr>
                    <w:bCs/>
                    <w:kern w:val="24"/>
                    <w:szCs w:val="22"/>
                    <w:rPrChange w:id="2326" w:author="Nicolás Riveras Muñoz" w:date="2022-09-14T18:27:00Z">
                      <w:rPr>
                        <w:bCs/>
                        <w:kern w:val="24"/>
                        <w:szCs w:val="22"/>
                        <w:lang w:val="es-ES_tradnl"/>
                      </w:rPr>
                    </w:rPrChange>
                  </w:rPr>
                  <w:delText>1329</w:delText>
                </w:r>
              </w:del>
            </w:moveFrom>
          </w:p>
        </w:tc>
        <w:tc>
          <w:tcPr>
            <w:tcW w:w="1290" w:type="dxa"/>
          </w:tcPr>
          <w:p w14:paraId="5524BC5A" w14:textId="76326A80" w:rsidR="00B91650" w:rsidRPr="00621DD9" w:rsidDel="00061946" w:rsidRDefault="00B91650" w:rsidP="00385F5E">
            <w:pPr>
              <w:spacing w:line="240" w:lineRule="auto"/>
              <w:jc w:val="center"/>
              <w:rPr>
                <w:del w:id="2327" w:author="Nicolás Riveras Muñoz" w:date="2022-09-14T15:49:00Z"/>
                <w:moveFrom w:id="2328" w:author="Nicolás Riveras Muñoz" w:date="2022-09-13T15:56:00Z"/>
                <w:bCs/>
                <w:kern w:val="24"/>
                <w:szCs w:val="22"/>
                <w:rPrChange w:id="2329" w:author="Nicolás Riveras Muñoz" w:date="2022-09-14T18:27:00Z">
                  <w:rPr>
                    <w:del w:id="2330" w:author="Nicolás Riveras Muñoz" w:date="2022-09-14T15:49:00Z"/>
                    <w:moveFrom w:id="2331" w:author="Nicolás Riveras Muñoz" w:date="2022-09-13T15:56:00Z"/>
                    <w:bCs/>
                    <w:kern w:val="24"/>
                    <w:szCs w:val="22"/>
                    <w:lang w:val="es-ES_tradnl"/>
                  </w:rPr>
                </w:rPrChange>
              </w:rPr>
            </w:pPr>
            <w:moveFrom w:id="2332" w:author="Nicolás Riveras Muñoz" w:date="2022-09-13T15:56:00Z">
              <w:del w:id="2333" w:author="Nicolás Riveras Muñoz" w:date="2022-09-14T15:49:00Z">
                <w:r w:rsidRPr="00621DD9" w:rsidDel="00061946">
                  <w:rPr>
                    <w:bCs/>
                    <w:kern w:val="24"/>
                    <w:szCs w:val="22"/>
                    <w:rPrChange w:id="2334" w:author="Nicolás Riveras Muñoz" w:date="2022-09-14T18:27:00Z">
                      <w:rPr>
                        <w:bCs/>
                        <w:kern w:val="24"/>
                        <w:szCs w:val="22"/>
                        <w:lang w:val="es-ES_tradnl"/>
                      </w:rPr>
                    </w:rPrChange>
                  </w:rPr>
                  <w:delText>b</w:delText>
                </w:r>
              </w:del>
            </w:moveFrom>
          </w:p>
        </w:tc>
      </w:tr>
      <w:tr w:rsidR="003D65BC" w:rsidRPr="004F173B" w:rsidDel="00061946" w14:paraId="5916B635" w14:textId="488FE5C1" w:rsidTr="003D65BC">
        <w:trPr>
          <w:trHeight w:val="283"/>
          <w:del w:id="2335" w:author="Nicolás Riveras Muñoz" w:date="2022-09-14T15:49:00Z"/>
        </w:trPr>
        <w:tc>
          <w:tcPr>
            <w:tcW w:w="0" w:type="auto"/>
            <w:tcBorders>
              <w:bottom w:val="single" w:sz="4" w:space="0" w:color="auto"/>
            </w:tcBorders>
            <w:vAlign w:val="center"/>
          </w:tcPr>
          <w:p w14:paraId="1B9576DD" w14:textId="58BA6425" w:rsidR="00B91650" w:rsidRPr="00621DD9" w:rsidDel="00061946" w:rsidRDefault="00B91650" w:rsidP="00385F5E">
            <w:pPr>
              <w:spacing w:line="240" w:lineRule="auto"/>
              <w:jc w:val="center"/>
              <w:rPr>
                <w:del w:id="2336" w:author="Nicolás Riveras Muñoz" w:date="2022-09-14T15:49:00Z"/>
                <w:moveFrom w:id="2337" w:author="Nicolás Riveras Muñoz" w:date="2022-09-13T15:56:00Z"/>
                <w:bCs/>
                <w:kern w:val="24"/>
                <w:szCs w:val="22"/>
                <w:rPrChange w:id="2338" w:author="Nicolás Riveras Muñoz" w:date="2022-09-14T18:27:00Z">
                  <w:rPr>
                    <w:del w:id="2339" w:author="Nicolás Riveras Muñoz" w:date="2022-09-14T15:49:00Z"/>
                    <w:moveFrom w:id="2340" w:author="Nicolás Riveras Muñoz" w:date="2022-09-13T15:56:00Z"/>
                    <w:bCs/>
                    <w:kern w:val="24"/>
                    <w:szCs w:val="22"/>
                    <w:lang w:val="es-ES_tradnl"/>
                  </w:rPr>
                </w:rPrChange>
              </w:rPr>
            </w:pPr>
          </w:p>
        </w:tc>
        <w:tc>
          <w:tcPr>
            <w:tcW w:w="0" w:type="auto"/>
            <w:tcBorders>
              <w:bottom w:val="single" w:sz="4" w:space="0" w:color="auto"/>
            </w:tcBorders>
            <w:vAlign w:val="center"/>
          </w:tcPr>
          <w:p w14:paraId="4FFDB95A" w14:textId="01A0B636" w:rsidR="00B91650" w:rsidRPr="00621DD9" w:rsidDel="00061946" w:rsidRDefault="00B91650" w:rsidP="00385F5E">
            <w:pPr>
              <w:spacing w:line="240" w:lineRule="auto"/>
              <w:jc w:val="center"/>
              <w:rPr>
                <w:del w:id="2341" w:author="Nicolás Riveras Muñoz" w:date="2022-09-14T15:49:00Z"/>
                <w:moveFrom w:id="2342" w:author="Nicolás Riveras Muñoz" w:date="2022-09-13T15:56:00Z"/>
                <w:bCs/>
                <w:kern w:val="24"/>
                <w:szCs w:val="22"/>
                <w:rPrChange w:id="2343" w:author="Nicolás Riveras Muñoz" w:date="2022-09-14T18:27:00Z">
                  <w:rPr>
                    <w:del w:id="2344" w:author="Nicolás Riveras Muñoz" w:date="2022-09-14T15:49:00Z"/>
                    <w:moveFrom w:id="2345" w:author="Nicolás Riveras Muñoz" w:date="2022-09-13T15:56:00Z"/>
                    <w:bCs/>
                    <w:kern w:val="24"/>
                    <w:szCs w:val="22"/>
                    <w:lang w:val="es-ES_tradnl"/>
                  </w:rPr>
                </w:rPrChange>
              </w:rPr>
            </w:pPr>
            <w:moveFrom w:id="2346" w:author="Nicolás Riveras Muñoz" w:date="2022-09-13T15:56:00Z">
              <w:del w:id="2347" w:author="Nicolás Riveras Muñoz" w:date="2022-09-14T15:49:00Z">
                <w:r w:rsidRPr="00621DD9" w:rsidDel="00061946">
                  <w:rPr>
                    <w:bCs/>
                    <w:kern w:val="24"/>
                    <w:szCs w:val="22"/>
                    <w:rPrChange w:id="2348" w:author="Nicolás Riveras Muñoz" w:date="2022-09-14T18:27:00Z">
                      <w:rPr>
                        <w:bCs/>
                        <w:kern w:val="24"/>
                        <w:szCs w:val="22"/>
                        <w:lang w:val="es-ES_tradnl"/>
                      </w:rPr>
                    </w:rPrChange>
                  </w:rPr>
                  <w:delText>T4</w:delText>
                </w:r>
              </w:del>
            </w:moveFrom>
          </w:p>
        </w:tc>
        <w:tc>
          <w:tcPr>
            <w:tcW w:w="0" w:type="auto"/>
            <w:tcBorders>
              <w:bottom w:val="single" w:sz="4" w:space="0" w:color="auto"/>
            </w:tcBorders>
            <w:vAlign w:val="center"/>
          </w:tcPr>
          <w:p w14:paraId="53BC8CF5" w14:textId="0D7AF622" w:rsidR="00B91650" w:rsidRPr="00621DD9" w:rsidDel="00061946" w:rsidRDefault="00B91650" w:rsidP="00385F5E">
            <w:pPr>
              <w:spacing w:line="240" w:lineRule="auto"/>
              <w:jc w:val="center"/>
              <w:rPr>
                <w:del w:id="2349" w:author="Nicolás Riveras Muñoz" w:date="2022-09-14T15:49:00Z"/>
                <w:moveFrom w:id="2350" w:author="Nicolás Riveras Muñoz" w:date="2022-09-13T15:56:00Z"/>
                <w:bCs/>
                <w:kern w:val="24"/>
                <w:szCs w:val="22"/>
                <w:rPrChange w:id="2351" w:author="Nicolás Riveras Muñoz" w:date="2022-09-14T18:27:00Z">
                  <w:rPr>
                    <w:del w:id="2352" w:author="Nicolás Riveras Muñoz" w:date="2022-09-14T15:49:00Z"/>
                    <w:moveFrom w:id="2353" w:author="Nicolás Riveras Muñoz" w:date="2022-09-13T15:56:00Z"/>
                    <w:bCs/>
                    <w:kern w:val="24"/>
                    <w:szCs w:val="22"/>
                    <w:lang w:val="es-ES_tradnl"/>
                  </w:rPr>
                </w:rPrChange>
              </w:rPr>
            </w:pPr>
            <w:moveFrom w:id="2354" w:author="Nicolás Riveras Muñoz" w:date="2022-09-13T15:56:00Z">
              <w:del w:id="2355" w:author="Nicolás Riveras Muñoz" w:date="2022-09-14T15:49:00Z">
                <w:r w:rsidRPr="00621DD9" w:rsidDel="00061946">
                  <w:rPr>
                    <w:bCs/>
                    <w:kern w:val="24"/>
                    <w:szCs w:val="22"/>
                    <w:rPrChange w:id="2356" w:author="Nicolás Riveras Muñoz" w:date="2022-09-14T18:27:00Z">
                      <w:rPr>
                        <w:bCs/>
                        <w:kern w:val="24"/>
                        <w:szCs w:val="22"/>
                        <w:lang w:val="es-ES_tradnl"/>
                      </w:rPr>
                    </w:rPrChange>
                  </w:rPr>
                  <w:delText>IT</w:delText>
                </w:r>
              </w:del>
            </w:moveFrom>
          </w:p>
        </w:tc>
        <w:tc>
          <w:tcPr>
            <w:tcW w:w="1079" w:type="dxa"/>
            <w:tcBorders>
              <w:bottom w:val="single" w:sz="4" w:space="0" w:color="auto"/>
            </w:tcBorders>
            <w:vAlign w:val="center"/>
          </w:tcPr>
          <w:p w14:paraId="037875FD" w14:textId="414138E4" w:rsidR="00B91650" w:rsidRPr="00621DD9" w:rsidDel="00061946" w:rsidRDefault="00B91650" w:rsidP="00385F5E">
            <w:pPr>
              <w:spacing w:line="240" w:lineRule="auto"/>
              <w:jc w:val="center"/>
              <w:rPr>
                <w:del w:id="2357" w:author="Nicolás Riveras Muñoz" w:date="2022-09-14T15:49:00Z"/>
                <w:moveFrom w:id="2358" w:author="Nicolás Riveras Muñoz" w:date="2022-09-13T15:56:00Z"/>
                <w:bCs/>
                <w:kern w:val="24"/>
                <w:szCs w:val="22"/>
                <w:rPrChange w:id="2359" w:author="Nicolás Riveras Muñoz" w:date="2022-09-14T18:27:00Z">
                  <w:rPr>
                    <w:del w:id="2360" w:author="Nicolás Riveras Muñoz" w:date="2022-09-14T15:49:00Z"/>
                    <w:moveFrom w:id="2361" w:author="Nicolás Riveras Muñoz" w:date="2022-09-13T15:56:00Z"/>
                    <w:bCs/>
                    <w:kern w:val="24"/>
                    <w:szCs w:val="22"/>
                    <w:lang w:val="es-ES_tradnl"/>
                  </w:rPr>
                </w:rPrChange>
              </w:rPr>
            </w:pPr>
            <w:moveFrom w:id="2362" w:author="Nicolás Riveras Muñoz" w:date="2022-09-13T15:56:00Z">
              <w:del w:id="2363" w:author="Nicolás Riveras Muñoz" w:date="2022-09-14T15:49:00Z">
                <w:r w:rsidRPr="00621DD9" w:rsidDel="00061946">
                  <w:rPr>
                    <w:bCs/>
                    <w:kern w:val="24"/>
                    <w:szCs w:val="22"/>
                    <w:rPrChange w:id="2364" w:author="Nicolás Riveras Muñoz" w:date="2022-09-14T18:27:00Z">
                      <w:rPr>
                        <w:bCs/>
                        <w:kern w:val="24"/>
                        <w:szCs w:val="22"/>
                        <w:lang w:val="es-ES_tradnl"/>
                      </w:rPr>
                    </w:rPrChange>
                  </w:rPr>
                  <w:delText>Subsoil</w:delText>
                </w:r>
              </w:del>
            </w:moveFrom>
          </w:p>
        </w:tc>
        <w:tc>
          <w:tcPr>
            <w:tcW w:w="2126" w:type="dxa"/>
            <w:tcBorders>
              <w:bottom w:val="single" w:sz="4" w:space="0" w:color="auto"/>
            </w:tcBorders>
            <w:vAlign w:val="center"/>
          </w:tcPr>
          <w:p w14:paraId="3F531C5D" w14:textId="7E304D31" w:rsidR="00B91650" w:rsidRPr="00621DD9" w:rsidDel="00061946" w:rsidRDefault="00B91650" w:rsidP="00385F5E">
            <w:pPr>
              <w:spacing w:line="240" w:lineRule="auto"/>
              <w:jc w:val="center"/>
              <w:rPr>
                <w:del w:id="2365" w:author="Nicolás Riveras Muñoz" w:date="2022-09-14T15:49:00Z"/>
                <w:moveFrom w:id="2366" w:author="Nicolás Riveras Muñoz" w:date="2022-09-13T15:56:00Z"/>
                <w:bCs/>
                <w:kern w:val="24"/>
                <w:szCs w:val="22"/>
                <w:rPrChange w:id="2367" w:author="Nicolás Riveras Muñoz" w:date="2022-09-14T18:27:00Z">
                  <w:rPr>
                    <w:del w:id="2368" w:author="Nicolás Riveras Muñoz" w:date="2022-09-14T15:49:00Z"/>
                    <w:moveFrom w:id="2369" w:author="Nicolás Riveras Muñoz" w:date="2022-09-13T15:56:00Z"/>
                    <w:bCs/>
                    <w:kern w:val="24"/>
                    <w:szCs w:val="22"/>
                    <w:lang w:val="es-ES_tradnl"/>
                  </w:rPr>
                </w:rPrChange>
              </w:rPr>
            </w:pPr>
            <w:moveFrom w:id="2370" w:author="Nicolás Riveras Muñoz" w:date="2022-09-13T15:56:00Z">
              <w:del w:id="2371" w:author="Nicolás Riveras Muñoz" w:date="2022-09-14T15:49:00Z">
                <w:r w:rsidRPr="00621DD9" w:rsidDel="00061946">
                  <w:rPr>
                    <w:bCs/>
                    <w:kern w:val="24"/>
                    <w:szCs w:val="22"/>
                    <w:rPrChange w:id="2372" w:author="Nicolás Riveras Muñoz" w:date="2022-09-14T18:27:00Z">
                      <w:rPr>
                        <w:bCs/>
                        <w:kern w:val="24"/>
                        <w:szCs w:val="22"/>
                        <w:lang w:val="es-ES_tradnl"/>
                      </w:rPr>
                    </w:rPrChange>
                  </w:rPr>
                  <w:delText>T4= -0</w:delText>
                </w:r>
                <w:r w:rsidR="00530EE7" w:rsidRPr="00621DD9" w:rsidDel="00061946">
                  <w:rPr>
                    <w:bCs/>
                    <w:kern w:val="24"/>
                    <w:szCs w:val="22"/>
                    <w:rPrChange w:id="2373" w:author="Nicolás Riveras Muñoz" w:date="2022-09-14T18:27:00Z">
                      <w:rPr>
                        <w:bCs/>
                        <w:kern w:val="24"/>
                        <w:szCs w:val="22"/>
                        <w:lang w:val="es-ES_tradnl"/>
                      </w:rPr>
                    </w:rPrChange>
                  </w:rPr>
                  <w:delText>.</w:delText>
                </w:r>
                <w:r w:rsidRPr="00621DD9" w:rsidDel="00061946">
                  <w:rPr>
                    <w:bCs/>
                    <w:kern w:val="24"/>
                    <w:szCs w:val="22"/>
                    <w:rPrChange w:id="2374" w:author="Nicolás Riveras Muñoz" w:date="2022-09-14T18:27:00Z">
                      <w:rPr>
                        <w:bCs/>
                        <w:kern w:val="24"/>
                        <w:szCs w:val="22"/>
                        <w:lang w:val="es-ES_tradnl"/>
                      </w:rPr>
                    </w:rPrChange>
                  </w:rPr>
                  <w:delText>006x + 0</w:delText>
                </w:r>
                <w:r w:rsidR="00530EE7" w:rsidRPr="00621DD9" w:rsidDel="00061946">
                  <w:rPr>
                    <w:bCs/>
                    <w:kern w:val="24"/>
                    <w:szCs w:val="22"/>
                    <w:rPrChange w:id="2375" w:author="Nicolás Riveras Muñoz" w:date="2022-09-14T18:27:00Z">
                      <w:rPr>
                        <w:bCs/>
                        <w:kern w:val="24"/>
                        <w:szCs w:val="22"/>
                        <w:lang w:val="es-ES_tradnl"/>
                      </w:rPr>
                    </w:rPrChange>
                  </w:rPr>
                  <w:delText>.</w:delText>
                </w:r>
                <w:r w:rsidRPr="00621DD9" w:rsidDel="00061946">
                  <w:rPr>
                    <w:bCs/>
                    <w:kern w:val="24"/>
                    <w:szCs w:val="22"/>
                    <w:rPrChange w:id="2376" w:author="Nicolás Riveras Muñoz" w:date="2022-09-14T18:27:00Z">
                      <w:rPr>
                        <w:bCs/>
                        <w:kern w:val="24"/>
                        <w:szCs w:val="22"/>
                        <w:lang w:val="es-ES_tradnl"/>
                      </w:rPr>
                    </w:rPrChange>
                  </w:rPr>
                  <w:delText>060</w:delText>
                </w:r>
              </w:del>
            </w:moveFrom>
          </w:p>
        </w:tc>
        <w:tc>
          <w:tcPr>
            <w:tcW w:w="978" w:type="dxa"/>
            <w:tcBorders>
              <w:bottom w:val="single" w:sz="4" w:space="0" w:color="auto"/>
            </w:tcBorders>
            <w:vAlign w:val="center"/>
          </w:tcPr>
          <w:p w14:paraId="7273F120" w14:textId="1E0E488A" w:rsidR="00B91650" w:rsidRPr="00621DD9" w:rsidDel="00061946" w:rsidRDefault="00B91650" w:rsidP="00385F5E">
            <w:pPr>
              <w:spacing w:line="240" w:lineRule="auto"/>
              <w:jc w:val="center"/>
              <w:rPr>
                <w:del w:id="2377" w:author="Nicolás Riveras Muñoz" w:date="2022-09-14T15:49:00Z"/>
                <w:moveFrom w:id="2378" w:author="Nicolás Riveras Muñoz" w:date="2022-09-13T15:56:00Z"/>
                <w:bCs/>
                <w:kern w:val="24"/>
                <w:szCs w:val="22"/>
                <w:rPrChange w:id="2379" w:author="Nicolás Riveras Muñoz" w:date="2022-09-14T18:27:00Z">
                  <w:rPr>
                    <w:del w:id="2380" w:author="Nicolás Riveras Muñoz" w:date="2022-09-14T15:49:00Z"/>
                    <w:moveFrom w:id="2381" w:author="Nicolás Riveras Muñoz" w:date="2022-09-13T15:56:00Z"/>
                    <w:bCs/>
                    <w:kern w:val="24"/>
                    <w:szCs w:val="22"/>
                    <w:lang w:val="es-ES_tradnl"/>
                  </w:rPr>
                </w:rPrChange>
              </w:rPr>
            </w:pPr>
            <w:moveFrom w:id="2382" w:author="Nicolás Riveras Muñoz" w:date="2022-09-13T15:56:00Z">
              <w:del w:id="2383" w:author="Nicolás Riveras Muñoz" w:date="2022-09-14T15:49:00Z">
                <w:r w:rsidRPr="00621DD9" w:rsidDel="00061946">
                  <w:rPr>
                    <w:bCs/>
                    <w:kern w:val="24"/>
                    <w:szCs w:val="22"/>
                    <w:rPrChange w:id="2384" w:author="Nicolás Riveras Muñoz" w:date="2022-09-14T18:27:00Z">
                      <w:rPr>
                        <w:bCs/>
                        <w:kern w:val="24"/>
                        <w:szCs w:val="22"/>
                        <w:lang w:val="es-ES_tradnl"/>
                      </w:rPr>
                    </w:rPrChange>
                  </w:rPr>
                  <w:delText>0</w:delText>
                </w:r>
                <w:r w:rsidR="00530EE7" w:rsidRPr="00621DD9" w:rsidDel="00061946">
                  <w:rPr>
                    <w:bCs/>
                    <w:kern w:val="24"/>
                    <w:szCs w:val="22"/>
                    <w:rPrChange w:id="2385" w:author="Nicolás Riveras Muñoz" w:date="2022-09-14T18:27:00Z">
                      <w:rPr>
                        <w:bCs/>
                        <w:kern w:val="24"/>
                        <w:szCs w:val="22"/>
                        <w:lang w:val="es-ES_tradnl"/>
                      </w:rPr>
                    </w:rPrChange>
                  </w:rPr>
                  <w:delText>.</w:delText>
                </w:r>
                <w:r w:rsidRPr="00621DD9" w:rsidDel="00061946">
                  <w:rPr>
                    <w:bCs/>
                    <w:kern w:val="24"/>
                    <w:szCs w:val="22"/>
                    <w:rPrChange w:id="2386" w:author="Nicolás Riveras Muñoz" w:date="2022-09-14T18:27:00Z">
                      <w:rPr>
                        <w:bCs/>
                        <w:kern w:val="24"/>
                        <w:szCs w:val="22"/>
                        <w:lang w:val="es-ES_tradnl"/>
                      </w:rPr>
                    </w:rPrChange>
                  </w:rPr>
                  <w:delText>0323</w:delText>
                </w:r>
              </w:del>
            </w:moveFrom>
          </w:p>
        </w:tc>
        <w:tc>
          <w:tcPr>
            <w:tcW w:w="1290" w:type="dxa"/>
            <w:tcBorders>
              <w:bottom w:val="single" w:sz="4" w:space="0" w:color="auto"/>
            </w:tcBorders>
          </w:tcPr>
          <w:p w14:paraId="64F6548E" w14:textId="250193CD" w:rsidR="00B91650" w:rsidRPr="00621DD9" w:rsidDel="00061946" w:rsidRDefault="00B91650" w:rsidP="00385F5E">
            <w:pPr>
              <w:spacing w:line="240" w:lineRule="auto"/>
              <w:jc w:val="center"/>
              <w:rPr>
                <w:del w:id="2387" w:author="Nicolás Riveras Muñoz" w:date="2022-09-14T15:49:00Z"/>
                <w:moveFrom w:id="2388" w:author="Nicolás Riveras Muñoz" w:date="2022-09-13T15:56:00Z"/>
                <w:bCs/>
                <w:kern w:val="24"/>
                <w:szCs w:val="22"/>
                <w:rPrChange w:id="2389" w:author="Nicolás Riveras Muñoz" w:date="2022-09-14T18:27:00Z">
                  <w:rPr>
                    <w:del w:id="2390" w:author="Nicolás Riveras Muñoz" w:date="2022-09-14T15:49:00Z"/>
                    <w:moveFrom w:id="2391" w:author="Nicolás Riveras Muñoz" w:date="2022-09-13T15:56:00Z"/>
                    <w:bCs/>
                    <w:kern w:val="24"/>
                    <w:szCs w:val="22"/>
                    <w:lang w:val="es-ES_tradnl"/>
                  </w:rPr>
                </w:rPrChange>
              </w:rPr>
            </w:pPr>
            <w:moveFrom w:id="2392" w:author="Nicolás Riveras Muñoz" w:date="2022-09-13T15:56:00Z">
              <w:del w:id="2393" w:author="Nicolás Riveras Muñoz" w:date="2022-09-14T15:49:00Z">
                <w:r w:rsidRPr="00621DD9" w:rsidDel="00061946">
                  <w:rPr>
                    <w:bCs/>
                    <w:kern w:val="24"/>
                    <w:szCs w:val="22"/>
                    <w:rPrChange w:id="2394" w:author="Nicolás Riveras Muñoz" w:date="2022-09-14T18:27:00Z">
                      <w:rPr>
                        <w:bCs/>
                        <w:kern w:val="24"/>
                        <w:szCs w:val="22"/>
                        <w:lang w:val="es-ES_tradnl"/>
                      </w:rPr>
                    </w:rPrChange>
                  </w:rPr>
                  <w:delText>ab</w:delText>
                </w:r>
              </w:del>
            </w:moveFrom>
          </w:p>
        </w:tc>
      </w:tr>
      <w:moveFromRangeEnd w:id="1801"/>
    </w:tbl>
    <w:p w14:paraId="68F87C03" w14:textId="46686F30" w:rsidR="002731C2" w:rsidRPr="004F173B" w:rsidDel="00CD2194" w:rsidRDefault="002731C2">
      <w:pPr>
        <w:pStyle w:val="MDPI31text"/>
        <w:spacing w:after="240"/>
        <w:ind w:left="0" w:firstLine="0"/>
        <w:rPr>
          <w:del w:id="2395" w:author="Nicolás Riveras Muñoz" w:date="2022-09-13T15:56:00Z"/>
        </w:rPr>
        <w:pPrChange w:id="2396" w:author="Nicolás Riveras Muñoz" w:date="2022-09-13T15:56:00Z">
          <w:pPr>
            <w:pStyle w:val="MDPI31text"/>
            <w:spacing w:after="240"/>
          </w:pPr>
        </w:pPrChange>
      </w:pPr>
    </w:p>
    <w:p w14:paraId="3D551F3E" w14:textId="756C00CE" w:rsidR="00267575" w:rsidRDefault="007322F7" w:rsidP="007322F7">
      <w:pPr>
        <w:pStyle w:val="MDPI31text"/>
        <w:spacing w:after="240"/>
      </w:pPr>
      <w:del w:id="2397" w:author="Nicolás Riveras Muñoz" w:date="2022-09-13T19:53:00Z">
        <w:r w:rsidRPr="004F173B" w:rsidDel="00893CD2">
          <w:delText xml:space="preserve">The linear regression </w:delText>
        </w:r>
        <w:r w:rsidR="00C769F3" w:rsidRPr="004F173B" w:rsidDel="00893CD2">
          <w:delText>coefficients</w:delText>
        </w:r>
        <w:r w:rsidRPr="004F173B" w:rsidDel="00893CD2">
          <w:delText xml:space="preserve"> (Table 2) of the relation between soil water pressure and unsaturated hydraulic conductivity (Figure 6) presents a negative slope indicating an inverse relation between those variables. </w:delText>
        </w:r>
      </w:del>
      <w:moveFromRangeStart w:id="2398" w:author="Nicolás Riveras Muñoz" w:date="2022-09-13T22:30:00Z" w:name="move114000670"/>
      <w:moveFrom w:id="2399" w:author="Nicolás Riveras Muñoz" w:date="2022-09-13T22:30:00Z">
        <w:r w:rsidRPr="004F173B" w:rsidDel="00E85C04">
          <w:t>However, due to the high variability, not all cases fit well to the rectilinear model. The slope and the intercept are greater in the outside-the-wheel-track (</w:t>
        </w:r>
        <w:r w:rsidR="00EF2A7B" w:rsidRPr="004F173B" w:rsidDel="00E85C04">
          <w:t>OT</w:t>
        </w:r>
        <w:r w:rsidRPr="004F173B" w:rsidDel="00E85C04">
          <w:t>) zone than in-the-wheel-track (</w:t>
        </w:r>
        <w:r w:rsidR="00EF2A7B" w:rsidRPr="004F173B" w:rsidDel="00E85C04">
          <w:t>IT</w:t>
        </w:r>
        <w:r w:rsidRPr="004F173B" w:rsidDel="00E85C04">
          <w:t xml:space="preserve">) at the same depth, more notoriously in the high PR zone. The saturated hydraulic conductivity can be obtained from the extrapolation of soil water pressure to 0 Pa. It maintains higher values in the subsoil for the </w:t>
        </w:r>
        <w:r w:rsidR="00EF2A7B" w:rsidRPr="004F173B" w:rsidDel="00E85C04">
          <w:t>IT</w:t>
        </w:r>
        <w:r w:rsidRPr="004F173B" w:rsidDel="00E85C04">
          <w:t xml:space="preserve"> condition, statistically validated by t-tests. </w:t>
        </w:r>
      </w:moveFrom>
      <w:moveFromRangeEnd w:id="2398"/>
      <w:del w:id="2400" w:author="Nicolás Riveras Muñoz" w:date="2022-09-14T17:02:00Z">
        <w:r w:rsidRPr="004F173B" w:rsidDel="004F173B">
          <w:delText xml:space="preserve">This </w:delText>
        </w:r>
      </w:del>
      <w:ins w:id="2401" w:author="Nicolás Riveras Muñoz" w:date="2022-09-14T17:02:00Z">
        <w:r w:rsidR="004F173B" w:rsidRPr="004F173B">
          <w:rPr>
            <w:rPrChange w:id="2402" w:author="Nicolás Riveras Muñoz" w:date="2022-09-14T17:03:00Z">
              <w:rPr>
                <w:highlight w:val="green"/>
              </w:rPr>
            </w:rPrChange>
          </w:rPr>
          <w:t xml:space="preserve">The subsoil had higher </w:t>
        </w:r>
        <w:proofErr w:type="spellStart"/>
        <w:r w:rsidR="004F173B" w:rsidRPr="004F173B">
          <w:rPr>
            <w:rPrChange w:id="2403" w:author="Nicolás Riveras Muñoz" w:date="2022-09-14T17:03:00Z">
              <w:rPr>
                <w:highlight w:val="green"/>
              </w:rPr>
            </w:rPrChange>
          </w:rPr>
          <w:t>K</w:t>
        </w:r>
      </w:ins>
      <w:ins w:id="2404" w:author="Nicolás Riveras Muñoz" w:date="2022-09-14T17:03:00Z">
        <w:r w:rsidR="004F173B" w:rsidRPr="004F173B">
          <w:rPr>
            <w:vertAlign w:val="subscript"/>
            <w:rPrChange w:id="2405" w:author="Nicolás Riveras Muñoz" w:date="2022-09-14T17:03:00Z">
              <w:rPr>
                <w:highlight w:val="green"/>
              </w:rPr>
            </w:rPrChange>
          </w:rPr>
          <w:t>h</w:t>
        </w:r>
      </w:ins>
      <w:proofErr w:type="spellEnd"/>
      <w:ins w:id="2406" w:author="Nicolás Riveras Muñoz" w:date="2022-09-14T17:02:00Z">
        <w:r w:rsidR="004F173B" w:rsidRPr="004F173B">
          <w:rPr>
            <w:rPrChange w:id="2407" w:author="Nicolás Riveras Muñoz" w:date="2022-09-14T17:03:00Z">
              <w:rPr>
                <w:highlight w:val="green"/>
              </w:rPr>
            </w:rPrChange>
          </w:rPr>
          <w:t xml:space="preserve"> values in both P</w:t>
        </w:r>
      </w:ins>
      <w:ins w:id="2408" w:author="Nicolás Riveras Muñoz" w:date="2022-09-14T17:03:00Z">
        <w:r w:rsidR="004F173B" w:rsidRPr="004F173B">
          <w:rPr>
            <w:rPrChange w:id="2409" w:author="Nicolás Riveras Muñoz" w:date="2022-09-14T17:03:00Z">
              <w:rPr>
                <w:highlight w:val="green"/>
              </w:rPr>
            </w:rPrChange>
          </w:rPr>
          <w:t>R conditions, which</w:t>
        </w:r>
      </w:ins>
      <w:ins w:id="2410" w:author="Nicolás Riveras Muñoz" w:date="2022-09-14T17:02:00Z">
        <w:r w:rsidR="004F173B" w:rsidRPr="004F173B">
          <w:t xml:space="preserve"> </w:t>
        </w:r>
      </w:ins>
      <w:r w:rsidRPr="004F173B">
        <w:t xml:space="preserve">reflects a primary effect of compaction by tillage and due to machinery transit. In this regard, </w:t>
      </w:r>
      <w:r w:rsidR="00621DD9">
        <w:fldChar w:fldCharType="begin"/>
      </w:r>
      <w:r w:rsidR="00412A2D">
        <w:instrText xml:space="preserve"> ADDIN EN.CITE &lt;EndNote&gt;&lt;Cite AuthorYear="1"&gt;&lt;Author&gt;Seguel&lt;/Author&gt;&lt;Year&gt;2020&lt;/Year&gt;&lt;RecNum&gt;60&lt;/RecNum&gt;&lt;DisplayText&gt;&lt;style size="10"&gt;Seguel, et al. [9]&lt;/style&gt;&lt;/DisplayText&gt;&lt;record&gt;&lt;rec-number&gt;60&lt;/rec-number&gt;&lt;foreign-keys&gt;&lt;key app="EN" db-id="92awdsetoxzefievsa9pszafwdxx9ttssdae" timestamp="1600086447"&gt;60&lt;/key&gt;&lt;/foreign-keys&gt;&lt;ref-type name="Journal Article"&gt;17&lt;/ref-type&gt;&lt;contributors&gt;&lt;authors&gt;&lt;author&gt;Seguel, O.&lt;/author&gt;&lt;author&gt;Diaz, D.&lt;/author&gt;&lt;author&gt;Acevedo, E.&lt;/author&gt;&lt;author&gt;Silva, P.&lt;/author&gt;&lt;author&gt;Homer, I.&lt;/author&gt;&lt;author&gt;Seitz, S.&lt;/author&gt;&lt;/authors&gt;&lt;/contributors&gt;&lt;auth-address&gt;Univ Chile, Fac Ciencias Agron, Dept Ingn &amp;amp; Suelos, POB 1004, Santiago, Chile&amp;#xD;Univ Chile, Fac Ciencias Agron, Dept Prod Agr, Santiago, Chile&amp;#xD;Eberhard Karls Univ Tubingen, Inst Geog, Tubingen, Germany&lt;/auth-address&gt;&lt;titles&gt;&lt;title&gt;Hydraulic Conductivity in a Soil Cultivated with Wheat-Rapeseed Rotation Under Two Tillage Systems&lt;/title&gt;&lt;secondary-title&gt;Journal of Soil Science and Plant Nutrition&lt;/secondary-title&gt;&lt;alt-title&gt;J Soil Sci Plant Nut&lt;/alt-title&gt;&lt;/titles&gt;&lt;periodical&gt;&lt;full-title&gt;Journal of soil science and plant nutrition&lt;/full-title&gt;&lt;/periodical&gt;&lt;keywords&gt;&lt;keyword&gt;triticum aestivum&lt;/keyword&gt;&lt;keyword&gt;saturated hydraulic conductivity&lt;/keyword&gt;&lt;keyword&gt;wheel track&lt;/keyword&gt;&lt;keyword&gt;soil physical properties&lt;/keyword&gt;&lt;keyword&gt;temporal variability&lt;/keyword&gt;&lt;keyword&gt;physical-properties&lt;/keyword&gt;&lt;keyword&gt;conservation tillage&lt;/keyword&gt;&lt;keyword&gt;land-use&lt;/keyword&gt;&lt;keyword&gt;bulk-density&lt;/keyword&gt;&lt;keyword&gt;no-tillage&lt;/keyword&gt;&lt;keyword&gt;loam soil&lt;/keyword&gt;&lt;keyword&gt;compaction&lt;/keyword&gt;&lt;keyword&gt;time&lt;/keyword&gt;&lt;keyword&gt;consequences&lt;/keyword&gt;&lt;keyword&gt;variability&lt;/keyword&gt;&lt;/keywords&gt;&lt;dates&gt;&lt;year&gt;2020&lt;/year&gt;&lt;pub-dates&gt;&lt;date&gt;Jul 15&lt;/date&gt;&lt;/pub-dates&gt;&lt;/dates&gt;&lt;isbn&gt;0718-9508&lt;/isbn&gt;&lt;accession-num&gt;WOS:000548791000002&lt;/accession-num&gt;&lt;urls&gt;&lt;related-urls&gt;&lt;url&gt;&amp;lt;Go to ISI&amp;gt;://WOS:000548791000002&lt;/url&gt;&lt;/related-urls&gt;&lt;/urls&gt;&lt;electronic-resource-num&gt;10.1007/s42729-020-00296-w&lt;/electronic-resource-num&gt;&lt;language&gt;English&lt;/language&gt;&lt;/record&gt;&lt;/Cite&gt;&lt;/EndNote&gt;</w:instrText>
      </w:r>
      <w:r w:rsidR="00621DD9">
        <w:fldChar w:fldCharType="separate"/>
      </w:r>
      <w:r w:rsidR="00412A2D">
        <w:rPr>
          <w:noProof/>
        </w:rPr>
        <w:t>Seguel, et al. [9]</w:t>
      </w:r>
      <w:r w:rsidR="00621DD9">
        <w:fldChar w:fldCharType="end"/>
      </w:r>
      <w:r w:rsidRPr="004F173B">
        <w:t xml:space="preserve"> indicate that when comparing the effect of ploughing on K, it presents an effect that </w:t>
      </w:r>
      <w:r w:rsidRPr="004F173B">
        <w:lastRenderedPageBreak/>
        <w:t>is prolonged throughout the season, while the effect of machinery passage is not significant in the same season and requires repeated passes to affect K, as occurs in no-tillage systems.</w:t>
      </w:r>
    </w:p>
    <w:p w14:paraId="4AA2AEA0" w14:textId="47F19DB2" w:rsidR="00E97617" w:rsidRPr="00E97617" w:rsidRDefault="00E97617" w:rsidP="00E97617">
      <w:pPr>
        <w:pStyle w:val="MDPI23heading3"/>
      </w:pPr>
      <w:r w:rsidRPr="00E97617">
        <w:t>Saturated hydraulic conductivity (K</w:t>
      </w:r>
      <w:r w:rsidRPr="00E97617">
        <w:rPr>
          <w:vertAlign w:val="subscript"/>
        </w:rPr>
        <w:t>s</w:t>
      </w:r>
      <w:r w:rsidR="00B40317">
        <w:rPr>
          <w:vertAlign w:val="subscript"/>
        </w:rPr>
        <w:t>at</w:t>
      </w:r>
      <w:r w:rsidRPr="00E97617">
        <w:t>)</w:t>
      </w:r>
      <w:del w:id="2411" w:author="Nicolás Riveras Muñoz" w:date="2022-09-14T12:22:00Z">
        <w:r w:rsidRPr="00E97617" w:rsidDel="0076344E">
          <w:delText>.</w:delText>
        </w:r>
      </w:del>
    </w:p>
    <w:p w14:paraId="41702F77" w14:textId="5611A958" w:rsidR="00E97617" w:rsidRPr="00E97617" w:rsidRDefault="003C48E6" w:rsidP="00E97617">
      <w:pPr>
        <w:pStyle w:val="MDPI31text"/>
        <w:spacing w:after="240"/>
      </w:pPr>
      <w:ins w:id="2412" w:author="Nicolás Riveras Muñoz" w:date="2022-09-15T14:55:00Z">
        <w:r>
          <w:t>The difference in the K</w:t>
        </w:r>
        <w:r w:rsidRPr="00571DD1">
          <w:rPr>
            <w:vertAlign w:val="subscript"/>
            <w:rPrChange w:id="2413" w:author="Nicolás Riveras Muñoz" w:date="2022-09-15T14:57:00Z">
              <w:rPr/>
            </w:rPrChange>
          </w:rPr>
          <w:t>sat</w:t>
        </w:r>
        <w:r>
          <w:t xml:space="preserve"> between high PR and low PR</w:t>
        </w:r>
      </w:ins>
      <w:ins w:id="2414" w:author="Nicolás Riveras Muñoz" w:date="2022-09-15T15:04:00Z">
        <w:r w:rsidR="00E1633C">
          <w:t>, and between topsoil and subsoil</w:t>
        </w:r>
      </w:ins>
      <w:ins w:id="2415" w:author="Nicolás Riveras Muñoz" w:date="2022-09-15T15:05:00Z">
        <w:r w:rsidR="00E1633C">
          <w:t xml:space="preserve"> </w:t>
        </w:r>
      </w:ins>
      <w:ins w:id="2416" w:author="Nicolás Riveras Muñoz" w:date="2022-09-15T14:55:00Z">
        <w:r>
          <w:t>can be explained by</w:t>
        </w:r>
      </w:ins>
      <w:ins w:id="2417" w:author="Nicolás Riveras Muñoz" w:date="2022-09-15T15:02:00Z">
        <w:r w:rsidR="00E1633C">
          <w:t xml:space="preserve"> the same reason as in the </w:t>
        </w:r>
      </w:ins>
      <w:ins w:id="2418" w:author="Nicolás Riveras Muñoz" w:date="2022-09-15T15:03:00Z">
        <w:r w:rsidR="00E1633C">
          <w:t xml:space="preserve">range of unsaturated pores, but enhanced </w:t>
        </w:r>
      </w:ins>
      <w:ins w:id="2419" w:author="Nicolás Riveras Muñoz" w:date="2022-09-15T15:05:00Z">
        <w:r w:rsidR="00E1633C">
          <w:t>by the exclusion of</w:t>
        </w:r>
      </w:ins>
      <w:ins w:id="2420" w:author="Nicolás Riveras Muñoz" w:date="2022-09-15T15:04:00Z">
        <w:r w:rsidR="00E1633C">
          <w:t xml:space="preserve"> the effect of the water tension.</w:t>
        </w:r>
      </w:ins>
      <w:ins w:id="2421" w:author="Nicolás Riveras Muñoz" w:date="2022-09-15T15:05:00Z">
        <w:r w:rsidR="00E1633C">
          <w:t xml:space="preserve"> </w:t>
        </w:r>
      </w:ins>
      <w:moveFromRangeStart w:id="2422" w:author="Nicolás Riveras Muñoz" w:date="2022-09-13T22:31:00Z" w:name="move114000697"/>
      <w:moveFrom w:id="2423" w:author="Nicolás Riveras Muñoz" w:date="2022-09-13T22:31:00Z">
        <w:r w:rsidR="00E97617" w:rsidRPr="00D633BB" w:rsidDel="00E85C04">
          <w:t>As expected, the K</w:t>
        </w:r>
        <w:r w:rsidR="00E97617" w:rsidRPr="00D633BB" w:rsidDel="00E85C04">
          <w:rPr>
            <w:vertAlign w:val="subscript"/>
          </w:rPr>
          <w:t>s</w:t>
        </w:r>
        <w:r w:rsidR="00B40317" w:rsidRPr="00D633BB" w:rsidDel="00E85C04">
          <w:rPr>
            <w:vertAlign w:val="subscript"/>
          </w:rPr>
          <w:t>at</w:t>
        </w:r>
        <w:r w:rsidR="00E97617" w:rsidRPr="00D633BB" w:rsidDel="00E85C04">
          <w:t xml:space="preserve"> presented values that increased in depth, given the increase in both the content and the size of the sands (Table 3). The K</w:t>
        </w:r>
        <w:r w:rsidR="00E97617" w:rsidRPr="00D633BB" w:rsidDel="00E85C04">
          <w:rPr>
            <w:vertAlign w:val="subscript"/>
          </w:rPr>
          <w:t>s</w:t>
        </w:r>
        <w:r w:rsidR="00181751" w:rsidRPr="00D633BB" w:rsidDel="00E85C04">
          <w:rPr>
            <w:vertAlign w:val="subscript"/>
          </w:rPr>
          <w:t>at</w:t>
        </w:r>
        <w:r w:rsidR="00E97617" w:rsidRPr="00D633BB" w:rsidDel="00E85C04">
          <w:t xml:space="preserve"> collected data show the same effect on the </w:t>
        </w:r>
        <w:bookmarkStart w:id="2424" w:name="_Hlk49261132"/>
        <w:bookmarkStart w:id="2425" w:name="_Hlk49260156"/>
        <w:r w:rsidR="00E97617" w:rsidRPr="00D633BB" w:rsidDel="00E85C04">
          <w:t>in-the-wheel-track (IT)</w:t>
        </w:r>
        <w:bookmarkEnd w:id="2424"/>
        <w:r w:rsidR="00E97617" w:rsidRPr="00D633BB" w:rsidDel="00E85C04">
          <w:t xml:space="preserve"> </w:t>
        </w:r>
        <w:bookmarkEnd w:id="2425"/>
        <w:r w:rsidR="00E97617" w:rsidRPr="00D633BB" w:rsidDel="00E85C04">
          <w:t>and outside-the-wheel-track (OT) conditions and also between areas of high and low PR</w:t>
        </w:r>
      </w:moveFrom>
      <w:moveFromRangeEnd w:id="2422"/>
      <w:ins w:id="2426" w:author="Nicolás Riveras Muñoz" w:date="2022-09-14T17:09:00Z">
        <w:r w:rsidR="00D633BB" w:rsidRPr="00D633BB">
          <w:t>The lack of differences in K</w:t>
        </w:r>
        <w:r w:rsidR="00D633BB" w:rsidRPr="001637FB">
          <w:rPr>
            <w:vertAlign w:val="subscript"/>
            <w:rPrChange w:id="2427" w:author="Nicolás Riveras Muñoz" w:date="2022-09-14T17:17:00Z">
              <w:rPr/>
            </w:rPrChange>
          </w:rPr>
          <w:t>sat</w:t>
        </w:r>
        <w:r w:rsidR="00D633BB" w:rsidRPr="00D633BB">
          <w:t xml:space="preserve"> between frequently crossed </w:t>
        </w:r>
      </w:ins>
      <w:ins w:id="2428" w:author="Nicolás Riveras Muñoz" w:date="2022-09-15T14:53:00Z">
        <w:r>
          <w:t xml:space="preserve">(+M) </w:t>
        </w:r>
      </w:ins>
      <w:ins w:id="2429" w:author="Nicolás Riveras Muñoz" w:date="2022-09-14T17:09:00Z">
        <w:r w:rsidR="00D633BB" w:rsidRPr="00D633BB">
          <w:t xml:space="preserve">or non-crossed </w:t>
        </w:r>
      </w:ins>
      <w:ins w:id="2430" w:author="Nicolás Riveras Muñoz" w:date="2022-09-15T14:53:00Z">
        <w:r>
          <w:t xml:space="preserve">(-M) </w:t>
        </w:r>
      </w:ins>
      <w:ins w:id="2431" w:author="Nicolás Riveras Muñoz" w:date="2022-09-14T17:09:00Z">
        <w:r w:rsidR="00D633BB" w:rsidRPr="00D633BB">
          <w:t xml:space="preserve">sites </w:t>
        </w:r>
      </w:ins>
      <w:ins w:id="2432" w:author="Nicolás Riveras Muñoz" w:date="2022-09-15T14:54:00Z">
        <w:r>
          <w:t xml:space="preserve">in </w:t>
        </w:r>
      </w:ins>
      <w:ins w:id="2433" w:author="Nicolás Riveras Muñoz" w:date="2022-09-14T17:09:00Z">
        <w:r w:rsidR="00D633BB" w:rsidRPr="00D633BB">
          <w:t>both PR zones may be due to a homogenization of the impact of the labors</w:t>
        </w:r>
      </w:ins>
      <w:r w:rsidR="00E97617" w:rsidRPr="00D633BB">
        <w:t>, which would result from a structural deterioration due to excess of tillage.</w:t>
      </w:r>
    </w:p>
    <w:p w14:paraId="32B6E348" w14:textId="0DD8C1ED" w:rsidR="00222F29" w:rsidRPr="004A2C7A" w:rsidDel="00CD2194" w:rsidRDefault="00222F29" w:rsidP="00222F29">
      <w:pPr>
        <w:pStyle w:val="MDPI41tablecaption"/>
        <w:rPr>
          <w:moveFrom w:id="2434" w:author="Nicolás Riveras Muñoz" w:date="2022-09-13T15:59:00Z"/>
          <w:b/>
        </w:rPr>
      </w:pPr>
      <w:moveFromRangeStart w:id="2435" w:author="Nicolás Riveras Muñoz" w:date="2022-09-13T15:59:00Z" w:name="move113977212"/>
      <w:moveFrom w:id="2436" w:author="Nicolás Riveras Muñoz" w:date="2022-09-13T15:59:00Z">
        <w:r w:rsidRPr="00A92BD0" w:rsidDel="00CD2194">
          <w:rPr>
            <w:b/>
          </w:rPr>
          <w:t xml:space="preserve">Table 3. </w:t>
        </w:r>
        <w:r w:rsidRPr="004A2C7A" w:rsidDel="00CD2194">
          <w:rPr>
            <w:bCs/>
          </w:rPr>
          <w:t xml:space="preserve">Saturated hydraulic conductivity (mean, upper limit and lower limit derived by </w:t>
        </w:r>
        <w:r w:rsidDel="00CD2194">
          <w:rPr>
            <w:bCs/>
          </w:rPr>
          <w:t>GLMM</w:t>
        </w:r>
        <w:r w:rsidRPr="004A2C7A" w:rsidDel="00CD2194">
          <w:rPr>
            <w:bCs/>
          </w:rPr>
          <w:t>) as a function of depth in high and low PR areas and for samples under the track and outside the tractor track.</w:t>
        </w:r>
      </w:moveFrom>
    </w:p>
    <w:tbl>
      <w:tblPr>
        <w:tblW w:w="3824" w:type="pct"/>
        <w:tblInd w:w="2552" w:type="dxa"/>
        <w:tblLook w:val="00A0" w:firstRow="1" w:lastRow="0" w:firstColumn="1" w:lastColumn="0" w:noHBand="0" w:noVBand="0"/>
      </w:tblPr>
      <w:tblGrid>
        <w:gridCol w:w="1447"/>
        <w:gridCol w:w="183"/>
        <w:gridCol w:w="1057"/>
        <w:gridCol w:w="2809"/>
        <w:gridCol w:w="2605"/>
        <w:gridCol w:w="69"/>
      </w:tblGrid>
      <w:tr w:rsidR="00222F29" w:rsidRPr="004A2C7A" w:rsidDel="001637FB" w14:paraId="6763B09F" w14:textId="15B9AFC0" w:rsidTr="00385F5E">
        <w:trPr>
          <w:del w:id="2437" w:author="Nicolás Riveras Muñoz" w:date="2022-09-14T17:16:00Z"/>
        </w:trPr>
        <w:tc>
          <w:tcPr>
            <w:tcW w:w="998" w:type="pct"/>
            <w:gridSpan w:val="2"/>
            <w:tcBorders>
              <w:top w:val="single" w:sz="4" w:space="0" w:color="auto"/>
            </w:tcBorders>
          </w:tcPr>
          <w:p w14:paraId="2D3A1EBE" w14:textId="222A3D9D" w:rsidR="00222F29" w:rsidRPr="004A2C7A" w:rsidDel="001637FB" w:rsidRDefault="00222F29" w:rsidP="00385F5E">
            <w:pPr>
              <w:pStyle w:val="MDPI42tablebody"/>
              <w:spacing w:line="240" w:lineRule="auto"/>
              <w:rPr>
                <w:del w:id="2438" w:author="Nicolás Riveras Muñoz" w:date="2022-09-14T17:16:00Z"/>
                <w:moveFrom w:id="2439" w:author="Nicolás Riveras Muñoz" w:date="2022-09-13T15:59:00Z"/>
                <w:b/>
                <w:snapToGrid/>
              </w:rPr>
            </w:pPr>
          </w:p>
        </w:tc>
        <w:tc>
          <w:tcPr>
            <w:tcW w:w="4002" w:type="pct"/>
            <w:gridSpan w:val="4"/>
            <w:tcBorders>
              <w:top w:val="single" w:sz="4" w:space="0" w:color="auto"/>
            </w:tcBorders>
          </w:tcPr>
          <w:p w14:paraId="29BA33D8" w14:textId="268349F9" w:rsidR="00222F29" w:rsidRPr="004A2C7A" w:rsidDel="001637FB" w:rsidRDefault="00222F29" w:rsidP="00385F5E">
            <w:pPr>
              <w:pStyle w:val="MDPI42tablebody"/>
              <w:spacing w:line="240" w:lineRule="auto"/>
              <w:rPr>
                <w:del w:id="2440" w:author="Nicolás Riveras Muñoz" w:date="2022-09-14T17:16:00Z"/>
                <w:moveFrom w:id="2441" w:author="Nicolás Riveras Muñoz" w:date="2022-09-13T15:59:00Z"/>
                <w:b/>
                <w:snapToGrid/>
              </w:rPr>
            </w:pPr>
            <w:moveFrom w:id="2442" w:author="Nicolás Riveras Muñoz" w:date="2022-09-13T15:59:00Z">
              <w:del w:id="2443" w:author="Nicolás Riveras Muñoz" w:date="2022-09-14T17:16:00Z">
                <w:r w:rsidRPr="004A2C7A" w:rsidDel="001637FB">
                  <w:rPr>
                    <w:b/>
                    <w:snapToGrid/>
                  </w:rPr>
                  <w:delText>K</w:delText>
                </w:r>
                <w:r w:rsidRPr="00B40317" w:rsidDel="001637FB">
                  <w:rPr>
                    <w:b/>
                    <w:snapToGrid/>
                    <w:vertAlign w:val="subscript"/>
                  </w:rPr>
                  <w:delText>s</w:delText>
                </w:r>
                <w:r w:rsidR="00B40317" w:rsidRPr="00B40317" w:rsidDel="001637FB">
                  <w:rPr>
                    <w:b/>
                    <w:snapToGrid/>
                    <w:vertAlign w:val="subscript"/>
                  </w:rPr>
                  <w:delText>at</w:delText>
                </w:r>
                <w:r w:rsidRPr="004A2C7A" w:rsidDel="001637FB">
                  <w:rPr>
                    <w:b/>
                    <w:snapToGrid/>
                  </w:rPr>
                  <w:delText xml:space="preserve"> (cm m</w:delText>
                </w:r>
                <w:r w:rsidDel="001637FB">
                  <w:rPr>
                    <w:b/>
                    <w:snapToGrid/>
                  </w:rPr>
                  <w:delText>in</w:delText>
                </w:r>
                <w:r w:rsidRPr="004A2C7A" w:rsidDel="001637FB">
                  <w:rPr>
                    <w:b/>
                    <w:snapToGrid/>
                    <w:vertAlign w:val="superscript"/>
                  </w:rPr>
                  <w:delText>-1</w:delText>
                </w:r>
                <w:r w:rsidRPr="004A2C7A" w:rsidDel="001637FB">
                  <w:rPr>
                    <w:b/>
                    <w:snapToGrid/>
                  </w:rPr>
                  <w:delText>)</w:delText>
                </w:r>
              </w:del>
            </w:moveFrom>
          </w:p>
        </w:tc>
      </w:tr>
      <w:tr w:rsidR="00222F29" w:rsidRPr="004A2C7A" w:rsidDel="001637FB" w14:paraId="6BDF50DE" w14:textId="23F16DC5" w:rsidTr="00385F5E">
        <w:trPr>
          <w:gridAfter w:val="1"/>
          <w:wAfter w:w="42" w:type="pct"/>
          <w:del w:id="2444" w:author="Nicolás Riveras Muñoz" w:date="2022-09-14T17:16:00Z"/>
        </w:trPr>
        <w:tc>
          <w:tcPr>
            <w:tcW w:w="886" w:type="pct"/>
            <w:tcBorders>
              <w:bottom w:val="single" w:sz="4" w:space="0" w:color="auto"/>
            </w:tcBorders>
          </w:tcPr>
          <w:p w14:paraId="767BA4B7" w14:textId="5664C6E3" w:rsidR="00222F29" w:rsidRPr="004A2C7A" w:rsidDel="001637FB" w:rsidRDefault="00222F29" w:rsidP="00385F5E">
            <w:pPr>
              <w:pStyle w:val="MDPI42tablebody"/>
              <w:spacing w:line="240" w:lineRule="auto"/>
              <w:rPr>
                <w:del w:id="2445" w:author="Nicolás Riveras Muñoz" w:date="2022-09-14T17:16:00Z"/>
                <w:moveFrom w:id="2446" w:author="Nicolás Riveras Muñoz" w:date="2022-09-13T15:59:00Z"/>
                <w:b/>
                <w:snapToGrid/>
              </w:rPr>
            </w:pPr>
            <w:moveFrom w:id="2447" w:author="Nicolás Riveras Muñoz" w:date="2022-09-13T15:59:00Z">
              <w:del w:id="2448" w:author="Nicolás Riveras Muñoz" w:date="2022-09-14T17:16:00Z">
                <w:r w:rsidRPr="004A2C7A" w:rsidDel="001637FB">
                  <w:rPr>
                    <w:b/>
                    <w:snapToGrid/>
                  </w:rPr>
                  <w:delText>Position</w:delText>
                </w:r>
              </w:del>
            </w:moveFrom>
          </w:p>
        </w:tc>
        <w:tc>
          <w:tcPr>
            <w:tcW w:w="759" w:type="pct"/>
            <w:gridSpan w:val="2"/>
            <w:tcBorders>
              <w:bottom w:val="single" w:sz="4" w:space="0" w:color="auto"/>
            </w:tcBorders>
          </w:tcPr>
          <w:p w14:paraId="006B0256" w14:textId="69B90BF5" w:rsidR="00222F29" w:rsidRPr="004A2C7A" w:rsidDel="001637FB" w:rsidRDefault="00222F29" w:rsidP="00385F5E">
            <w:pPr>
              <w:pStyle w:val="MDPI42tablebody"/>
              <w:spacing w:line="240" w:lineRule="auto"/>
              <w:rPr>
                <w:del w:id="2449" w:author="Nicolás Riveras Muñoz" w:date="2022-09-14T17:16:00Z"/>
                <w:moveFrom w:id="2450" w:author="Nicolás Riveras Muñoz" w:date="2022-09-13T15:59:00Z"/>
                <w:b/>
                <w:snapToGrid/>
              </w:rPr>
            </w:pPr>
            <w:moveFrom w:id="2451" w:author="Nicolás Riveras Muñoz" w:date="2022-09-13T15:59:00Z">
              <w:del w:id="2452" w:author="Nicolás Riveras Muñoz" w:date="2022-09-14T17:16:00Z">
                <w:r w:rsidRPr="004A2C7A" w:rsidDel="001637FB">
                  <w:rPr>
                    <w:b/>
                    <w:snapToGrid/>
                  </w:rPr>
                  <w:delText>Depth (cm)</w:delText>
                </w:r>
              </w:del>
            </w:moveFrom>
          </w:p>
        </w:tc>
        <w:tc>
          <w:tcPr>
            <w:tcW w:w="1719" w:type="pct"/>
            <w:tcBorders>
              <w:bottom w:val="single" w:sz="4" w:space="0" w:color="auto"/>
            </w:tcBorders>
          </w:tcPr>
          <w:p w14:paraId="2445487A" w14:textId="2E5E4777" w:rsidR="00222F29" w:rsidRPr="004A2C7A" w:rsidDel="001637FB" w:rsidRDefault="00222F29" w:rsidP="00385F5E">
            <w:pPr>
              <w:pStyle w:val="MDPI42tablebody"/>
              <w:spacing w:line="240" w:lineRule="auto"/>
              <w:rPr>
                <w:del w:id="2453" w:author="Nicolás Riveras Muñoz" w:date="2022-09-14T17:16:00Z"/>
                <w:moveFrom w:id="2454" w:author="Nicolás Riveras Muñoz" w:date="2022-09-13T15:59:00Z"/>
                <w:b/>
                <w:snapToGrid/>
              </w:rPr>
            </w:pPr>
            <w:moveFrom w:id="2455" w:author="Nicolás Riveras Muñoz" w:date="2022-09-13T15:59:00Z">
              <w:del w:id="2456" w:author="Nicolás Riveras Muñoz" w:date="2022-09-14T17:16:00Z">
                <w:r w:rsidRPr="004A2C7A" w:rsidDel="001637FB">
                  <w:rPr>
                    <w:b/>
                    <w:snapToGrid/>
                  </w:rPr>
                  <w:delText>High PR (UL;LL)</w:delText>
                </w:r>
              </w:del>
            </w:moveFrom>
          </w:p>
        </w:tc>
        <w:tc>
          <w:tcPr>
            <w:tcW w:w="1594" w:type="pct"/>
            <w:tcBorders>
              <w:bottom w:val="single" w:sz="4" w:space="0" w:color="auto"/>
            </w:tcBorders>
          </w:tcPr>
          <w:p w14:paraId="10FA42BF" w14:textId="54E9AF28" w:rsidR="00222F29" w:rsidRPr="004A2C7A" w:rsidDel="001637FB" w:rsidRDefault="00222F29" w:rsidP="00385F5E">
            <w:pPr>
              <w:pStyle w:val="MDPI42tablebody"/>
              <w:spacing w:line="240" w:lineRule="auto"/>
              <w:rPr>
                <w:del w:id="2457" w:author="Nicolás Riveras Muñoz" w:date="2022-09-14T17:16:00Z"/>
                <w:moveFrom w:id="2458" w:author="Nicolás Riveras Muñoz" w:date="2022-09-13T15:59:00Z"/>
                <w:b/>
                <w:snapToGrid/>
              </w:rPr>
            </w:pPr>
            <w:moveFrom w:id="2459" w:author="Nicolás Riveras Muñoz" w:date="2022-09-13T15:59:00Z">
              <w:del w:id="2460" w:author="Nicolás Riveras Muñoz" w:date="2022-09-14T17:16:00Z">
                <w:r w:rsidRPr="004A2C7A" w:rsidDel="001637FB">
                  <w:rPr>
                    <w:b/>
                    <w:snapToGrid/>
                  </w:rPr>
                  <w:delText>Low PR (UL;LL)</w:delText>
                </w:r>
              </w:del>
            </w:moveFrom>
          </w:p>
        </w:tc>
      </w:tr>
      <w:tr w:rsidR="00222F29" w:rsidRPr="004A2C7A" w:rsidDel="001637FB" w14:paraId="6409F716" w14:textId="7B59455F" w:rsidTr="00385F5E">
        <w:trPr>
          <w:gridAfter w:val="1"/>
          <w:wAfter w:w="42" w:type="pct"/>
          <w:del w:id="2461" w:author="Nicolás Riveras Muñoz" w:date="2022-09-14T17:16:00Z"/>
        </w:trPr>
        <w:tc>
          <w:tcPr>
            <w:tcW w:w="886" w:type="pct"/>
            <w:vMerge w:val="restart"/>
            <w:tcBorders>
              <w:top w:val="single" w:sz="4" w:space="0" w:color="auto"/>
            </w:tcBorders>
          </w:tcPr>
          <w:p w14:paraId="712E5509" w14:textId="0A5539F8" w:rsidR="00222F29" w:rsidRPr="004A2C7A" w:rsidDel="001637FB" w:rsidRDefault="00EF2A7B" w:rsidP="00385F5E">
            <w:pPr>
              <w:pStyle w:val="MDPI42tablebody"/>
              <w:spacing w:line="240" w:lineRule="auto"/>
              <w:rPr>
                <w:del w:id="2462" w:author="Nicolás Riveras Muñoz" w:date="2022-09-14T17:16:00Z"/>
                <w:moveFrom w:id="2463" w:author="Nicolás Riveras Muñoz" w:date="2022-09-13T15:59:00Z"/>
                <w:bCs/>
                <w:snapToGrid/>
              </w:rPr>
            </w:pPr>
            <w:moveFrom w:id="2464" w:author="Nicolás Riveras Muñoz" w:date="2022-09-13T15:59:00Z">
              <w:del w:id="2465" w:author="Nicolás Riveras Muñoz" w:date="2022-09-14T17:16:00Z">
                <w:r w:rsidDel="001637FB">
                  <w:rPr>
                    <w:bCs/>
                    <w:snapToGrid/>
                  </w:rPr>
                  <w:delText>IT</w:delText>
                </w:r>
              </w:del>
            </w:moveFrom>
          </w:p>
        </w:tc>
        <w:tc>
          <w:tcPr>
            <w:tcW w:w="759" w:type="pct"/>
            <w:gridSpan w:val="2"/>
            <w:tcBorders>
              <w:top w:val="single" w:sz="4" w:space="0" w:color="auto"/>
            </w:tcBorders>
          </w:tcPr>
          <w:p w14:paraId="19813095" w14:textId="721B29B8" w:rsidR="00222F29" w:rsidRPr="004A2C7A" w:rsidDel="001637FB" w:rsidRDefault="00222F29" w:rsidP="00385F5E">
            <w:pPr>
              <w:pStyle w:val="MDPI42tablebody"/>
              <w:spacing w:line="240" w:lineRule="auto"/>
              <w:rPr>
                <w:del w:id="2466" w:author="Nicolás Riveras Muñoz" w:date="2022-09-14T17:16:00Z"/>
                <w:moveFrom w:id="2467" w:author="Nicolás Riveras Muñoz" w:date="2022-09-13T15:59:00Z"/>
                <w:bCs/>
                <w:snapToGrid/>
              </w:rPr>
            </w:pPr>
            <w:moveFrom w:id="2468" w:author="Nicolás Riveras Muñoz" w:date="2022-09-13T15:59:00Z">
              <w:del w:id="2469" w:author="Nicolás Riveras Muñoz" w:date="2022-09-14T17:16:00Z">
                <w:r w:rsidRPr="004A2C7A" w:rsidDel="001637FB">
                  <w:rPr>
                    <w:bCs/>
                    <w:snapToGrid/>
                  </w:rPr>
                  <w:delText>Topsoil</w:delText>
                </w:r>
              </w:del>
            </w:moveFrom>
          </w:p>
        </w:tc>
        <w:tc>
          <w:tcPr>
            <w:tcW w:w="1719" w:type="pct"/>
            <w:tcBorders>
              <w:top w:val="single" w:sz="4" w:space="0" w:color="auto"/>
            </w:tcBorders>
          </w:tcPr>
          <w:p w14:paraId="0C3196C7" w14:textId="3637B319" w:rsidR="00222F29" w:rsidRPr="004A2C7A" w:rsidDel="001637FB" w:rsidRDefault="00222F29" w:rsidP="00385F5E">
            <w:pPr>
              <w:pStyle w:val="MDPI42tablebody"/>
              <w:spacing w:line="240" w:lineRule="auto"/>
              <w:rPr>
                <w:del w:id="2470" w:author="Nicolás Riveras Muñoz" w:date="2022-09-14T17:16:00Z"/>
                <w:moveFrom w:id="2471" w:author="Nicolás Riveras Muñoz" w:date="2022-09-13T15:59:00Z"/>
                <w:bCs/>
                <w:snapToGrid/>
              </w:rPr>
            </w:pPr>
            <w:moveFrom w:id="2472" w:author="Nicolás Riveras Muñoz" w:date="2022-09-13T15:59:00Z">
              <w:del w:id="2473" w:author="Nicolás Riveras Muñoz" w:date="2022-09-14T17:16:00Z">
                <w:r w:rsidRPr="004A2C7A" w:rsidDel="001637FB">
                  <w:rPr>
                    <w:bCs/>
                    <w:snapToGrid/>
                  </w:rPr>
                  <w:delText>0.083 (-0.021; 0.191)</w:delText>
                </w:r>
              </w:del>
            </w:moveFrom>
          </w:p>
        </w:tc>
        <w:tc>
          <w:tcPr>
            <w:tcW w:w="1594" w:type="pct"/>
            <w:tcBorders>
              <w:top w:val="single" w:sz="4" w:space="0" w:color="auto"/>
            </w:tcBorders>
          </w:tcPr>
          <w:p w14:paraId="6572112E" w14:textId="25424B8E" w:rsidR="00222F29" w:rsidRPr="004A2C7A" w:rsidDel="001637FB" w:rsidRDefault="00222F29" w:rsidP="00385F5E">
            <w:pPr>
              <w:pStyle w:val="MDPI42tablebody"/>
              <w:spacing w:line="240" w:lineRule="auto"/>
              <w:rPr>
                <w:del w:id="2474" w:author="Nicolás Riveras Muñoz" w:date="2022-09-14T17:16:00Z"/>
                <w:moveFrom w:id="2475" w:author="Nicolás Riveras Muñoz" w:date="2022-09-13T15:59:00Z"/>
                <w:bCs/>
                <w:snapToGrid/>
              </w:rPr>
            </w:pPr>
            <w:moveFrom w:id="2476" w:author="Nicolás Riveras Muñoz" w:date="2022-09-13T15:59:00Z">
              <w:del w:id="2477" w:author="Nicolás Riveras Muñoz" w:date="2022-09-14T17:16:00Z">
                <w:r w:rsidRPr="004A2C7A" w:rsidDel="001637FB">
                  <w:rPr>
                    <w:bCs/>
                    <w:snapToGrid/>
                  </w:rPr>
                  <w:delText xml:space="preserve"> 0.043 (-0.028; 0.116)</w:delText>
                </w:r>
              </w:del>
            </w:moveFrom>
          </w:p>
        </w:tc>
      </w:tr>
      <w:tr w:rsidR="00222F29" w:rsidRPr="004A2C7A" w:rsidDel="001637FB" w14:paraId="26273C06" w14:textId="2BAB5D63" w:rsidTr="00385F5E">
        <w:trPr>
          <w:gridAfter w:val="1"/>
          <w:wAfter w:w="42" w:type="pct"/>
          <w:del w:id="2478" w:author="Nicolás Riveras Muñoz" w:date="2022-09-14T17:16:00Z"/>
        </w:trPr>
        <w:tc>
          <w:tcPr>
            <w:tcW w:w="886" w:type="pct"/>
            <w:vMerge/>
            <w:tcBorders>
              <w:bottom w:val="single" w:sz="4" w:space="0" w:color="auto"/>
            </w:tcBorders>
          </w:tcPr>
          <w:p w14:paraId="6D58FDFA" w14:textId="2AC755F5" w:rsidR="00222F29" w:rsidRPr="004A2C7A" w:rsidDel="001637FB" w:rsidRDefault="00222F29" w:rsidP="00385F5E">
            <w:pPr>
              <w:pStyle w:val="MDPI42tablebody"/>
              <w:spacing w:line="240" w:lineRule="auto"/>
              <w:rPr>
                <w:del w:id="2479" w:author="Nicolás Riveras Muñoz" w:date="2022-09-14T17:16:00Z"/>
                <w:moveFrom w:id="2480" w:author="Nicolás Riveras Muñoz" w:date="2022-09-13T15:59:00Z"/>
                <w:bCs/>
                <w:snapToGrid/>
              </w:rPr>
            </w:pPr>
          </w:p>
        </w:tc>
        <w:tc>
          <w:tcPr>
            <w:tcW w:w="759" w:type="pct"/>
            <w:gridSpan w:val="2"/>
            <w:tcBorders>
              <w:bottom w:val="single" w:sz="4" w:space="0" w:color="auto"/>
            </w:tcBorders>
          </w:tcPr>
          <w:p w14:paraId="0A144ABF" w14:textId="017E0C68" w:rsidR="00222F29" w:rsidRPr="004A2C7A" w:rsidDel="001637FB" w:rsidRDefault="00222F29" w:rsidP="00385F5E">
            <w:pPr>
              <w:pStyle w:val="MDPI42tablebody"/>
              <w:spacing w:line="240" w:lineRule="auto"/>
              <w:rPr>
                <w:del w:id="2481" w:author="Nicolás Riveras Muñoz" w:date="2022-09-14T17:16:00Z"/>
                <w:moveFrom w:id="2482" w:author="Nicolás Riveras Muñoz" w:date="2022-09-13T15:59:00Z"/>
                <w:bCs/>
                <w:snapToGrid/>
              </w:rPr>
            </w:pPr>
            <w:moveFrom w:id="2483" w:author="Nicolás Riveras Muñoz" w:date="2022-09-13T15:59:00Z">
              <w:del w:id="2484" w:author="Nicolás Riveras Muñoz" w:date="2022-09-14T17:16:00Z">
                <w:r w:rsidRPr="004A2C7A" w:rsidDel="001637FB">
                  <w:rPr>
                    <w:bCs/>
                    <w:snapToGrid/>
                  </w:rPr>
                  <w:delText>Subsoil</w:delText>
                </w:r>
              </w:del>
            </w:moveFrom>
          </w:p>
        </w:tc>
        <w:tc>
          <w:tcPr>
            <w:tcW w:w="1719" w:type="pct"/>
            <w:tcBorders>
              <w:bottom w:val="single" w:sz="4" w:space="0" w:color="auto"/>
            </w:tcBorders>
          </w:tcPr>
          <w:p w14:paraId="47843CA8" w14:textId="54183CE5" w:rsidR="00222F29" w:rsidRPr="004A2C7A" w:rsidDel="001637FB" w:rsidRDefault="00222F29" w:rsidP="00385F5E">
            <w:pPr>
              <w:pStyle w:val="MDPI42tablebody"/>
              <w:spacing w:line="240" w:lineRule="auto"/>
              <w:rPr>
                <w:del w:id="2485" w:author="Nicolás Riveras Muñoz" w:date="2022-09-14T17:16:00Z"/>
                <w:moveFrom w:id="2486" w:author="Nicolás Riveras Muñoz" w:date="2022-09-13T15:59:00Z"/>
                <w:bCs/>
                <w:snapToGrid/>
              </w:rPr>
            </w:pPr>
            <w:moveFrom w:id="2487" w:author="Nicolás Riveras Muñoz" w:date="2022-09-13T15:59:00Z">
              <w:del w:id="2488" w:author="Nicolás Riveras Muñoz" w:date="2022-09-14T17:16:00Z">
                <w:r w:rsidRPr="004A2C7A" w:rsidDel="001637FB">
                  <w:rPr>
                    <w:bCs/>
                    <w:snapToGrid/>
                  </w:rPr>
                  <w:delText>0.171 (0.069; 0.281)</w:delText>
                </w:r>
              </w:del>
            </w:moveFrom>
          </w:p>
        </w:tc>
        <w:tc>
          <w:tcPr>
            <w:tcW w:w="1594" w:type="pct"/>
            <w:tcBorders>
              <w:bottom w:val="single" w:sz="4" w:space="0" w:color="auto"/>
            </w:tcBorders>
          </w:tcPr>
          <w:p w14:paraId="3717C682" w14:textId="2989EF3A" w:rsidR="00222F29" w:rsidRPr="004A2C7A" w:rsidDel="001637FB" w:rsidRDefault="00222F29" w:rsidP="00385F5E">
            <w:pPr>
              <w:pStyle w:val="MDPI42tablebody"/>
              <w:spacing w:line="240" w:lineRule="auto"/>
              <w:rPr>
                <w:del w:id="2489" w:author="Nicolás Riveras Muñoz" w:date="2022-09-14T17:16:00Z"/>
                <w:moveFrom w:id="2490" w:author="Nicolás Riveras Muñoz" w:date="2022-09-13T15:59:00Z"/>
                <w:bCs/>
                <w:snapToGrid/>
              </w:rPr>
            </w:pPr>
            <w:moveFrom w:id="2491" w:author="Nicolás Riveras Muñoz" w:date="2022-09-13T15:59:00Z">
              <w:del w:id="2492" w:author="Nicolás Riveras Muñoz" w:date="2022-09-14T17:16:00Z">
                <w:r w:rsidRPr="004A2C7A" w:rsidDel="001637FB">
                  <w:rPr>
                    <w:bCs/>
                    <w:snapToGrid/>
                  </w:rPr>
                  <w:delText>0.060 (0.031; 0.092)</w:delText>
                </w:r>
              </w:del>
            </w:moveFrom>
          </w:p>
        </w:tc>
      </w:tr>
      <w:tr w:rsidR="00222F29" w:rsidRPr="004A2C7A" w:rsidDel="001637FB" w14:paraId="55F6F689" w14:textId="1E4DF01F" w:rsidTr="00385F5E">
        <w:trPr>
          <w:gridAfter w:val="1"/>
          <w:wAfter w:w="42" w:type="pct"/>
          <w:del w:id="2493" w:author="Nicolás Riveras Muñoz" w:date="2022-09-14T17:16:00Z"/>
        </w:trPr>
        <w:tc>
          <w:tcPr>
            <w:tcW w:w="886" w:type="pct"/>
            <w:vMerge w:val="restart"/>
            <w:tcBorders>
              <w:top w:val="single" w:sz="4" w:space="0" w:color="auto"/>
            </w:tcBorders>
          </w:tcPr>
          <w:p w14:paraId="4A368101" w14:textId="3DA06895" w:rsidR="00222F29" w:rsidRPr="004A2C7A" w:rsidDel="001637FB" w:rsidRDefault="00EF2A7B" w:rsidP="00385F5E">
            <w:pPr>
              <w:pStyle w:val="MDPI42tablebody"/>
              <w:spacing w:line="240" w:lineRule="auto"/>
              <w:rPr>
                <w:del w:id="2494" w:author="Nicolás Riveras Muñoz" w:date="2022-09-14T17:16:00Z"/>
                <w:moveFrom w:id="2495" w:author="Nicolás Riveras Muñoz" w:date="2022-09-13T15:59:00Z"/>
                <w:bCs/>
                <w:snapToGrid/>
              </w:rPr>
            </w:pPr>
            <w:moveFrom w:id="2496" w:author="Nicolás Riveras Muñoz" w:date="2022-09-13T15:59:00Z">
              <w:del w:id="2497" w:author="Nicolás Riveras Muñoz" w:date="2022-09-14T17:16:00Z">
                <w:r w:rsidDel="001637FB">
                  <w:rPr>
                    <w:bCs/>
                    <w:snapToGrid/>
                  </w:rPr>
                  <w:delText>OT</w:delText>
                </w:r>
              </w:del>
            </w:moveFrom>
          </w:p>
        </w:tc>
        <w:tc>
          <w:tcPr>
            <w:tcW w:w="759" w:type="pct"/>
            <w:gridSpan w:val="2"/>
            <w:tcBorders>
              <w:top w:val="single" w:sz="4" w:space="0" w:color="auto"/>
            </w:tcBorders>
          </w:tcPr>
          <w:p w14:paraId="27FFE080" w14:textId="153ED557" w:rsidR="00222F29" w:rsidRPr="004A2C7A" w:rsidDel="001637FB" w:rsidRDefault="00222F29" w:rsidP="00385F5E">
            <w:pPr>
              <w:pStyle w:val="MDPI42tablebody"/>
              <w:spacing w:line="240" w:lineRule="auto"/>
              <w:rPr>
                <w:del w:id="2498" w:author="Nicolás Riveras Muñoz" w:date="2022-09-14T17:16:00Z"/>
                <w:moveFrom w:id="2499" w:author="Nicolás Riveras Muñoz" w:date="2022-09-13T15:59:00Z"/>
                <w:bCs/>
                <w:snapToGrid/>
              </w:rPr>
            </w:pPr>
            <w:moveFrom w:id="2500" w:author="Nicolás Riveras Muñoz" w:date="2022-09-13T15:59:00Z">
              <w:del w:id="2501" w:author="Nicolás Riveras Muñoz" w:date="2022-09-14T17:16:00Z">
                <w:r w:rsidRPr="004A2C7A" w:rsidDel="001637FB">
                  <w:rPr>
                    <w:bCs/>
                    <w:snapToGrid/>
                  </w:rPr>
                  <w:delText>Topsoil</w:delText>
                </w:r>
              </w:del>
            </w:moveFrom>
          </w:p>
        </w:tc>
        <w:tc>
          <w:tcPr>
            <w:tcW w:w="1719" w:type="pct"/>
            <w:tcBorders>
              <w:top w:val="single" w:sz="4" w:space="0" w:color="auto"/>
            </w:tcBorders>
          </w:tcPr>
          <w:p w14:paraId="1E545FE0" w14:textId="445842EB" w:rsidR="00222F29" w:rsidRPr="004A2C7A" w:rsidDel="001637FB" w:rsidRDefault="00222F29" w:rsidP="00385F5E">
            <w:pPr>
              <w:pStyle w:val="MDPI42tablebody"/>
              <w:spacing w:line="240" w:lineRule="auto"/>
              <w:rPr>
                <w:del w:id="2502" w:author="Nicolás Riveras Muñoz" w:date="2022-09-14T17:16:00Z"/>
                <w:moveFrom w:id="2503" w:author="Nicolás Riveras Muñoz" w:date="2022-09-13T15:59:00Z"/>
                <w:bCs/>
                <w:snapToGrid/>
              </w:rPr>
            </w:pPr>
            <w:moveFrom w:id="2504" w:author="Nicolás Riveras Muñoz" w:date="2022-09-13T15:59:00Z">
              <w:del w:id="2505" w:author="Nicolás Riveras Muñoz" w:date="2022-09-14T17:16:00Z">
                <w:r w:rsidRPr="004A2C7A" w:rsidDel="001637FB">
                  <w:rPr>
                    <w:bCs/>
                    <w:snapToGrid/>
                  </w:rPr>
                  <w:delText>0.144 (0.073; 0.224)</w:delText>
                </w:r>
              </w:del>
            </w:moveFrom>
          </w:p>
        </w:tc>
        <w:tc>
          <w:tcPr>
            <w:tcW w:w="1594" w:type="pct"/>
            <w:tcBorders>
              <w:top w:val="single" w:sz="4" w:space="0" w:color="auto"/>
            </w:tcBorders>
          </w:tcPr>
          <w:p w14:paraId="25EED1E5" w14:textId="2E842360" w:rsidR="00222F29" w:rsidRPr="004A2C7A" w:rsidDel="001637FB" w:rsidRDefault="00222F29" w:rsidP="00385F5E">
            <w:pPr>
              <w:pStyle w:val="MDPI42tablebody"/>
              <w:spacing w:line="240" w:lineRule="auto"/>
              <w:rPr>
                <w:del w:id="2506" w:author="Nicolás Riveras Muñoz" w:date="2022-09-14T17:16:00Z"/>
                <w:moveFrom w:id="2507" w:author="Nicolás Riveras Muñoz" w:date="2022-09-13T15:59:00Z"/>
                <w:bCs/>
                <w:snapToGrid/>
              </w:rPr>
            </w:pPr>
            <w:moveFrom w:id="2508" w:author="Nicolás Riveras Muñoz" w:date="2022-09-13T15:59:00Z">
              <w:del w:id="2509" w:author="Nicolás Riveras Muñoz" w:date="2022-09-14T17:16:00Z">
                <w:r w:rsidRPr="004A2C7A" w:rsidDel="001637FB">
                  <w:rPr>
                    <w:bCs/>
                    <w:snapToGrid/>
                  </w:rPr>
                  <w:delText>0.055 (0.005; 0.107)</w:delText>
                </w:r>
              </w:del>
            </w:moveFrom>
          </w:p>
        </w:tc>
      </w:tr>
      <w:tr w:rsidR="00222F29" w:rsidRPr="004A2C7A" w:rsidDel="001637FB" w14:paraId="3831152A" w14:textId="71742FFF" w:rsidTr="00385F5E">
        <w:trPr>
          <w:gridAfter w:val="1"/>
          <w:wAfter w:w="42" w:type="pct"/>
          <w:del w:id="2510" w:author="Nicolás Riveras Muñoz" w:date="2022-09-14T17:16:00Z"/>
        </w:trPr>
        <w:tc>
          <w:tcPr>
            <w:tcW w:w="886" w:type="pct"/>
            <w:vMerge/>
            <w:tcBorders>
              <w:bottom w:val="single" w:sz="4" w:space="0" w:color="auto"/>
            </w:tcBorders>
          </w:tcPr>
          <w:p w14:paraId="7E5CD662" w14:textId="2F018B5C" w:rsidR="00222F29" w:rsidRPr="004A2C7A" w:rsidDel="001637FB" w:rsidRDefault="00222F29" w:rsidP="00385F5E">
            <w:pPr>
              <w:pStyle w:val="MDPI42tablebody"/>
              <w:spacing w:line="240" w:lineRule="auto"/>
              <w:rPr>
                <w:del w:id="2511" w:author="Nicolás Riveras Muñoz" w:date="2022-09-14T17:16:00Z"/>
                <w:moveFrom w:id="2512" w:author="Nicolás Riveras Muñoz" w:date="2022-09-13T15:59:00Z"/>
                <w:bCs/>
                <w:snapToGrid/>
              </w:rPr>
            </w:pPr>
          </w:p>
        </w:tc>
        <w:tc>
          <w:tcPr>
            <w:tcW w:w="759" w:type="pct"/>
            <w:gridSpan w:val="2"/>
            <w:tcBorders>
              <w:bottom w:val="single" w:sz="4" w:space="0" w:color="auto"/>
            </w:tcBorders>
          </w:tcPr>
          <w:p w14:paraId="4A996E07" w14:textId="299FEC71" w:rsidR="00222F29" w:rsidRPr="004A2C7A" w:rsidDel="001637FB" w:rsidRDefault="00222F29" w:rsidP="00385F5E">
            <w:pPr>
              <w:pStyle w:val="MDPI42tablebody"/>
              <w:spacing w:line="240" w:lineRule="auto"/>
              <w:rPr>
                <w:del w:id="2513" w:author="Nicolás Riveras Muñoz" w:date="2022-09-14T17:16:00Z"/>
                <w:moveFrom w:id="2514" w:author="Nicolás Riveras Muñoz" w:date="2022-09-13T15:59:00Z"/>
                <w:bCs/>
                <w:snapToGrid/>
              </w:rPr>
            </w:pPr>
            <w:moveFrom w:id="2515" w:author="Nicolás Riveras Muñoz" w:date="2022-09-13T15:59:00Z">
              <w:del w:id="2516" w:author="Nicolás Riveras Muñoz" w:date="2022-09-14T17:16:00Z">
                <w:r w:rsidRPr="004A2C7A" w:rsidDel="001637FB">
                  <w:rPr>
                    <w:bCs/>
                    <w:snapToGrid/>
                  </w:rPr>
                  <w:delText>Subsoil</w:delText>
                </w:r>
              </w:del>
            </w:moveFrom>
          </w:p>
        </w:tc>
        <w:tc>
          <w:tcPr>
            <w:tcW w:w="1719" w:type="pct"/>
            <w:tcBorders>
              <w:bottom w:val="single" w:sz="4" w:space="0" w:color="auto"/>
            </w:tcBorders>
          </w:tcPr>
          <w:p w14:paraId="7B1EE944" w14:textId="34B66DEA" w:rsidR="00222F29" w:rsidRPr="004A2C7A" w:rsidDel="001637FB" w:rsidRDefault="00222F29" w:rsidP="00385F5E">
            <w:pPr>
              <w:pStyle w:val="MDPI42tablebody"/>
              <w:spacing w:line="240" w:lineRule="auto"/>
              <w:rPr>
                <w:del w:id="2517" w:author="Nicolás Riveras Muñoz" w:date="2022-09-14T17:16:00Z"/>
                <w:moveFrom w:id="2518" w:author="Nicolás Riveras Muñoz" w:date="2022-09-13T15:59:00Z"/>
                <w:bCs/>
                <w:snapToGrid/>
              </w:rPr>
            </w:pPr>
            <w:moveFrom w:id="2519" w:author="Nicolás Riveras Muñoz" w:date="2022-09-13T15:59:00Z">
              <w:del w:id="2520" w:author="Nicolás Riveras Muñoz" w:date="2022-09-14T17:16:00Z">
                <w:r w:rsidRPr="004A2C7A" w:rsidDel="001637FB">
                  <w:rPr>
                    <w:bCs/>
                    <w:snapToGrid/>
                  </w:rPr>
                  <w:delText>0.218 (0.117; 0.329)</w:delText>
                </w:r>
              </w:del>
            </w:moveFrom>
          </w:p>
        </w:tc>
        <w:tc>
          <w:tcPr>
            <w:tcW w:w="1594" w:type="pct"/>
            <w:tcBorders>
              <w:bottom w:val="single" w:sz="4" w:space="0" w:color="auto"/>
            </w:tcBorders>
          </w:tcPr>
          <w:p w14:paraId="6BE7D707" w14:textId="7C1FF7D9" w:rsidR="00222F29" w:rsidRPr="004A2C7A" w:rsidDel="001637FB" w:rsidRDefault="00222F29" w:rsidP="00385F5E">
            <w:pPr>
              <w:pStyle w:val="MDPI42tablebody"/>
              <w:spacing w:line="240" w:lineRule="auto"/>
              <w:rPr>
                <w:del w:id="2521" w:author="Nicolás Riveras Muñoz" w:date="2022-09-14T17:16:00Z"/>
                <w:moveFrom w:id="2522" w:author="Nicolás Riveras Muñoz" w:date="2022-09-13T15:59:00Z"/>
                <w:bCs/>
                <w:snapToGrid/>
              </w:rPr>
            </w:pPr>
            <w:moveFrom w:id="2523" w:author="Nicolás Riveras Muñoz" w:date="2022-09-13T15:59:00Z">
              <w:del w:id="2524" w:author="Nicolás Riveras Muñoz" w:date="2022-09-14T17:16:00Z">
                <w:r w:rsidRPr="004A2C7A" w:rsidDel="001637FB">
                  <w:rPr>
                    <w:bCs/>
                    <w:snapToGrid/>
                  </w:rPr>
                  <w:delText xml:space="preserve"> 0.061 (-0.009; 0.135)</w:delText>
                </w:r>
              </w:del>
            </w:moveFrom>
          </w:p>
        </w:tc>
      </w:tr>
      <w:moveFromRangeEnd w:id="2435"/>
    </w:tbl>
    <w:p w14:paraId="49928813" w14:textId="3302E3CF" w:rsidR="00222F29" w:rsidDel="00CD2194" w:rsidRDefault="00222F29">
      <w:pPr>
        <w:pStyle w:val="MDPI31text"/>
        <w:spacing w:after="240"/>
        <w:ind w:left="0" w:firstLine="0"/>
        <w:rPr>
          <w:del w:id="2525" w:author="Nicolás Riveras Muñoz" w:date="2022-09-13T16:00:00Z"/>
        </w:rPr>
        <w:pPrChange w:id="2526" w:author="Nicolás Riveras Muñoz" w:date="2022-09-13T16:00:00Z">
          <w:pPr>
            <w:pStyle w:val="MDPI31text"/>
            <w:spacing w:after="240"/>
          </w:pPr>
        </w:pPrChange>
      </w:pPr>
    </w:p>
    <w:p w14:paraId="5033AD64" w14:textId="4C4E4713" w:rsidR="00600110" w:rsidRPr="00A92BD0" w:rsidRDefault="00600110" w:rsidP="00600110">
      <w:pPr>
        <w:pStyle w:val="MDPI31text"/>
        <w:spacing w:after="240"/>
      </w:pPr>
      <w:r w:rsidRPr="00A92BD0">
        <w:t xml:space="preserve">The high homogeneity between the two zones and treatments could be due to seasonal plowing management. This is valid as proposed by </w:t>
      </w:r>
      <w:r w:rsidR="00621DD9">
        <w:fldChar w:fldCharType="begin">
          <w:fldData xml:space="preserve">PEVuZE5vdGU+PENpdGUgQXV0aG9yWWVhcj0iMSI+PEF1dGhvcj5CaGF0dGFjaGFyeXlhPC9BdXRo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</w:fldData>
        </w:fldChar>
      </w:r>
      <w:r w:rsidR="00894EB4">
        <w:instrText xml:space="preserve"> ADDIN EN.CITE </w:instrText>
      </w:r>
      <w:r w:rsidR="00894EB4">
        <w:fldChar w:fldCharType="begin">
          <w:fldData xml:space="preserve">PEVuZE5vdGU+PENpdGUgQXV0aG9yWWVhcj0iMSI+PEF1dGhvcj5CaGF0dGFjaGFyeXlhPC9BdXRo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</w:fldData>
        </w:fldChar>
      </w:r>
      <w:r w:rsidR="00894EB4">
        <w:instrText xml:space="preserve"> ADDIN EN.CITE.DATA </w:instrText>
      </w:r>
      <w:r w:rsidR="00894EB4">
        <w:fldChar w:fldCharType="end"/>
      </w:r>
      <w:r w:rsidR="00621DD9">
        <w:fldChar w:fldCharType="separate"/>
      </w:r>
      <w:r w:rsidR="00894EB4">
        <w:rPr>
          <w:noProof/>
        </w:rPr>
        <w:t>Bhattacharyya</w:t>
      </w:r>
      <w:r w:rsidR="00894EB4" w:rsidRPr="00894EB4">
        <w:rPr>
          <w:i/>
          <w:noProof/>
        </w:rPr>
        <w:t>, et al.</w:t>
      </w:r>
      <w:r w:rsidR="00894EB4">
        <w:rPr>
          <w:noProof/>
        </w:rPr>
        <w:t xml:space="preserve"> [57]</w:t>
      </w:r>
      <w:r w:rsidR="00621DD9">
        <w:fldChar w:fldCharType="end"/>
      </w:r>
      <w:r w:rsidRPr="00A92BD0">
        <w:t>, who concluded that the conventional tillage systems cause a rupture of the compacted areas generating an increase of the total porosity of the soil, but a decrease of the amount of macropores, besides its stability and continuity in comparison to the systems of no-tillage. This could explain that the results obtained for both high and low PR areas generally classify as high K</w:t>
      </w:r>
      <w:r w:rsidRPr="00B40317">
        <w:rPr>
          <w:vertAlign w:val="subscript"/>
        </w:rPr>
        <w:t>s</w:t>
      </w:r>
      <w:r w:rsidR="00B40317" w:rsidRPr="00B40317">
        <w:rPr>
          <w:vertAlign w:val="subscript"/>
        </w:rPr>
        <w:t>at</w:t>
      </w:r>
      <w:r w:rsidRPr="00A92BD0">
        <w:t xml:space="preserve"> soils</w:t>
      </w:r>
      <w:del w:id="2527" w:author="Nicolás Riveras Muñoz" w:date="2022-09-14T17:17:00Z">
        <w:r w:rsidRPr="00A92BD0" w:rsidDel="004619D1">
          <w:delText>,</w:delText>
        </w:r>
      </w:del>
      <w:del w:id="2528" w:author="Nicolás Riveras Muñoz" w:date="2022-09-13T22:32:00Z">
        <w:r w:rsidRPr="00A92BD0" w:rsidDel="00E85C04">
          <w:delText xml:space="preserve"> </w:delText>
        </w:r>
        <w:r w:rsidRPr="00D25C3D" w:rsidDel="00E85C04">
          <w:rPr>
            <w:highlight w:val="yellow"/>
            <w:rPrChange w:id="2529" w:author="Nicolás Riveras Muñoz" w:date="2022-09-13T16:30:00Z">
              <w:rPr/>
            </w:rPrChange>
          </w:rPr>
          <w:delText>since they are within the range of 0.06 to 0.6 cm min</w:delText>
        </w:r>
        <w:r w:rsidRPr="00D25C3D" w:rsidDel="00E85C04">
          <w:rPr>
            <w:highlight w:val="yellow"/>
            <w:vertAlign w:val="superscript"/>
            <w:rPrChange w:id="2530" w:author="Nicolás Riveras Muñoz" w:date="2022-09-13T16:30:00Z">
              <w:rPr>
                <w:vertAlign w:val="superscript"/>
              </w:rPr>
            </w:rPrChange>
          </w:rPr>
          <w:delText>-1</w:delText>
        </w:r>
      </w:del>
      <w:r w:rsidRPr="00A92BD0">
        <w:t xml:space="preserve">. In terms of its permeability, the study site rates as moderately fast, according to </w:t>
      </w:r>
      <w:r w:rsidR="00621DD9">
        <w:fldChar w:fldCharType="begin"/>
      </w:r>
      <w:r w:rsidR="00412A2D">
        <w:instrText xml:space="preserve"> ADDIN EN.CITE &lt;EndNote&gt;&lt;Cite AuthorYear="1"&gt;&lt;Author&gt;Schoeneberger&lt;/Author&gt;&lt;Year&gt;2012&lt;/Year&gt;&lt;RecNum&gt;57&lt;/RecNum&gt;&lt;DisplayText&gt;&lt;style size="10"&gt;Schoeneberger, et al. [39]&lt;/style&gt;&lt;/DisplayText&gt;&lt;record&gt;&lt;rec-number&gt;57&lt;/rec-number&gt;&lt;foreign-keys&gt;&lt;key app="EN" db-id="92awdsetoxzefievsa9pszafwdxx9ttssdae" timestamp="1600086286"&gt;57&lt;/key&gt;&lt;/foreign-keys&gt;&lt;ref-type name="Book"&gt;6&lt;/ref-type&gt;&lt;contributors&gt;&lt;authors&gt;&lt;author&gt;Schoeneberger, Philip J&lt;/author&gt;&lt;author&gt;Wysocki, Douglas A&lt;/author&gt;&lt;author&gt;Benham, Ellis C&lt;/author&gt;&lt;/authors&gt;&lt;/contributors&gt;&lt;titles&gt;&lt;title&gt;Field book for describing and sampling soils&lt;/title&gt;&lt;/titles&gt;&lt;dates&gt;&lt;year&gt;2012&lt;/year&gt;&lt;/dates&gt;&lt;publisher&gt;Government Printing Office&lt;/publisher&gt;&lt;isbn&gt;0160915422&lt;/isbn&gt;&lt;urls&gt;&lt;/urls&gt;&lt;/record&gt;&lt;/Cite&gt;&lt;/EndNote&gt;</w:instrText>
      </w:r>
      <w:r w:rsidR="00621DD9">
        <w:fldChar w:fldCharType="separate"/>
      </w:r>
      <w:r w:rsidR="00412A2D">
        <w:rPr>
          <w:noProof/>
        </w:rPr>
        <w:t>Schoeneberger, et al. [39]</w:t>
      </w:r>
      <w:r w:rsidR="00621DD9">
        <w:fldChar w:fldCharType="end"/>
      </w:r>
      <w:r w:rsidRPr="00A92BD0">
        <w:t>. These results agree with previous studies that have been carried out in the same site, where it has been determined that the soils show a moderate to very fast K</w:t>
      </w:r>
      <w:r w:rsidRPr="00B40317">
        <w:rPr>
          <w:vertAlign w:val="subscript"/>
        </w:rPr>
        <w:t>s</w:t>
      </w:r>
      <w:r w:rsidR="00B40317" w:rsidRPr="00B40317">
        <w:rPr>
          <w:vertAlign w:val="subscript"/>
        </w:rPr>
        <w:t>at</w:t>
      </w:r>
      <w:r w:rsidRPr="00A92BD0">
        <w:t xml:space="preserve"> </w:t>
      </w:r>
      <w:bookmarkStart w:id="2531" w:name="_Hlk50933603"/>
      <w:r w:rsidR="00621DD9">
        <w:fldChar w:fldCharType="begin"/>
      </w:r>
      <w:r w:rsidR="00894EB4">
        <w:instrText xml:space="preserve"> ADDIN EN.CITE &lt;EndNote&gt;&lt;Cite&gt;&lt;Author&gt;Fuentes&lt;/Author&gt;&lt;Year&gt;2014&lt;/Year&gt;&lt;RecNum&gt;23&lt;/RecNum&gt;&lt;DisplayText&gt;&lt;style size="10"&gt;[58]&lt;/style&gt;&lt;/DisplayText&gt;&lt;record&gt;&lt;rec-number&gt;23&lt;/rec-number&gt;&lt;foreign-keys&gt;&lt;key app="EN" db-id="92awdsetoxzefievsa9pszafwdxx9ttssdae" timestamp="1600076681"&gt;23&lt;/key&gt;&lt;/foreign-keys&gt;&lt;ref-type name="Journal Article"&gt;17&lt;/ref-type&gt;&lt;contributors&gt;&lt;authors&gt;&lt;author&gt;Fuentes, Ignacio&lt;/author&gt;&lt;author&gt;Casanova, Manuel&lt;/author&gt;&lt;author&gt;Seguel, Oscar&lt;/author&gt;&lt;author&gt;Nájera, Francisco&lt;/author&gt;&lt;author&gt;Salazar, Osvaldo&lt;/author&gt;&lt;/authors&gt;&lt;/contributors&gt;&lt;titles&gt;&lt;title&gt;Morphophysical pedotransfer functions for groundwater pollution by nitrate leaching in Central Chile&lt;/title&gt;&lt;secondary-title&gt;Chilean journal of agricultural research&lt;/secondary-title&gt;&lt;alt-title&gt;Chil J Agric Res&lt;/alt-title&gt;&lt;/titles&gt;&lt;periodical&gt;&lt;full-title&gt;Chilean journal of agricultural research&lt;/full-title&gt;&lt;/periodical&gt;&lt;pages&gt;340-348&lt;/pages&gt;&lt;volume&gt;74&lt;/volume&gt;&lt;number&gt;3&lt;/number&gt;&lt;section&gt;340&lt;/section&gt;&lt;dates&gt;&lt;year&gt;2014&lt;/year&gt;&lt;/dates&gt;&lt;isbn&gt;0718-5839&lt;/isbn&gt;&lt;urls&gt;&lt;related-urls&gt;&lt;url&gt;https://scielo.conicyt.cl/pdf/chiljar/v74n3/at13.pdf&lt;/url&gt;&lt;/related-urls&gt;&lt;/urls&gt;&lt;electronic-resource-num&gt;10.4067/s0718-58392014000300013&lt;/electronic-resource-num&gt;&lt;/record&gt;&lt;/Cite&gt;&lt;/EndNote&gt;</w:instrText>
      </w:r>
      <w:r w:rsidR="00621DD9">
        <w:fldChar w:fldCharType="separate"/>
      </w:r>
      <w:r w:rsidR="00894EB4">
        <w:rPr>
          <w:noProof/>
        </w:rPr>
        <w:t>[58]</w:t>
      </w:r>
      <w:r w:rsidR="00621DD9">
        <w:fldChar w:fldCharType="end"/>
      </w:r>
      <w:r w:rsidRPr="00A92BD0">
        <w:t>.</w:t>
      </w:r>
      <w:bookmarkEnd w:id="2531"/>
    </w:p>
    <w:p w14:paraId="698FBDDA" w14:textId="686B1E9F" w:rsidR="00600110" w:rsidRPr="00A92BD0" w:rsidRDefault="00600110" w:rsidP="00600110">
      <w:pPr>
        <w:pStyle w:val="MDPI31text"/>
        <w:spacing w:after="240"/>
      </w:pPr>
      <w:del w:id="2532" w:author="Nicolás Riveras Muñoz" w:date="2022-09-13T22:32:00Z">
        <w:r w:rsidRPr="00D25C3D" w:rsidDel="00E85C04">
          <w:rPr>
            <w:highlight w:val="yellow"/>
            <w:rPrChange w:id="2533" w:author="Nicolás Riveras Muñoz" w:date="2022-09-13T16:30:00Z">
              <w:rPr/>
            </w:rPrChange>
          </w:rPr>
          <w:delText>The confidence intervals showed a great dispersion (Table 4</w:delText>
        </w:r>
        <w:r w:rsidRPr="00A92BD0" w:rsidDel="00E85C04">
          <w:delText xml:space="preserve">. </w:delText>
        </w:r>
        <w:r w:rsidRPr="00D25C3D" w:rsidDel="00E85C04">
          <w:rPr>
            <w:highlight w:val="yellow"/>
            <w:rPrChange w:id="2534" w:author="Nicolás Riveras Muñoz" w:date="2022-09-13T16:31:00Z">
              <w:rPr/>
            </w:rPrChange>
          </w:rPr>
          <w:delText>Consequently, the K</w:delText>
        </w:r>
        <w:r w:rsidRPr="00D25C3D" w:rsidDel="00E85C04">
          <w:rPr>
            <w:highlight w:val="yellow"/>
            <w:vertAlign w:val="subscript"/>
            <w:rPrChange w:id="2535" w:author="Nicolás Riveras Muñoz" w:date="2022-09-13T16:31:00Z">
              <w:rPr>
                <w:vertAlign w:val="subscript"/>
              </w:rPr>
            </w:rPrChange>
          </w:rPr>
          <w:delText>s</w:delText>
        </w:r>
        <w:r w:rsidR="00B40317" w:rsidRPr="00D25C3D" w:rsidDel="00E85C04">
          <w:rPr>
            <w:highlight w:val="yellow"/>
            <w:vertAlign w:val="subscript"/>
            <w:rPrChange w:id="2536" w:author="Nicolás Riveras Muñoz" w:date="2022-09-13T16:31:00Z">
              <w:rPr>
                <w:vertAlign w:val="subscript"/>
              </w:rPr>
            </w:rPrChange>
          </w:rPr>
          <w:delText>at</w:delText>
        </w:r>
        <w:r w:rsidRPr="00D25C3D" w:rsidDel="00E85C04">
          <w:rPr>
            <w:highlight w:val="yellow"/>
            <w:rPrChange w:id="2537" w:author="Nicolás Riveras Muñoz" w:date="2022-09-13T16:31:00Z">
              <w:rPr/>
            </w:rPrChange>
          </w:rPr>
          <w:delText xml:space="preserve"> values behave independently of the positions and depths at which they were measured</w:delText>
        </w:r>
        <w:bookmarkStart w:id="2538" w:name="_Hlk50905921"/>
        <w:r w:rsidRPr="00D25C3D" w:rsidDel="00E85C04">
          <w:rPr>
            <w:highlight w:val="yellow"/>
            <w:rPrChange w:id="2539" w:author="Nicolás Riveras Muñoz" w:date="2022-09-13T16:31:00Z">
              <w:rPr/>
            </w:rPrChange>
          </w:rPr>
          <w:delText xml:space="preserve"> (Table 3).</w:delText>
        </w:r>
        <w:r w:rsidRPr="00A92BD0" w:rsidDel="00E85C04">
          <w:delText xml:space="preserve"> </w:delText>
        </w:r>
      </w:del>
      <w:r w:rsidRPr="00A92BD0">
        <w:t xml:space="preserve">The obtained variability of K in time and space is in the expected range. This property varies considerably under conventional tillage, due to the ploughing of the soil, which coincides with the maximum value of K, and decreases during the growing season due to the settlement of the soil particles and formation of structure </w:t>
      </w:r>
      <w:r w:rsidR="00621DD9">
        <w:fldChar w:fldCharType="begin"/>
      </w:r>
      <w:r w:rsidR="00894EB4">
        <w:instrText xml:space="preserve"> ADDIN EN.CITE &lt;EndNote&gt;&lt;Cite&gt;&lt;Author&gt;Alletto&lt;/Author&gt;&lt;Year&gt;2009&lt;/Year&gt;&lt;RecNum&gt;2&lt;/RecNum&gt;&lt;DisplayText&gt;&lt;style size="10"&gt;[59]&lt;/style&gt;&lt;/DisplayText&gt;&lt;record&gt;&lt;rec-number&gt;2&lt;/rec-number&gt;&lt;foreign-keys&gt;&lt;key app="EN" db-id="92awdsetoxzefievsa9pszafwdxx9ttssdae" timestamp="1600068554"&gt;2&lt;/key&gt;&lt;/foreign-keys&gt;&lt;ref-type name="Journal Article"&gt;17&lt;/ref-type&gt;&lt;contributors&gt;&lt;authors&gt;&lt;author&gt;Alletto, L.&lt;/author&gt;&lt;author&gt;Coquet, Y.&lt;/author&gt;&lt;/authors&gt;&lt;/contributors&gt;&lt;auth-address&gt;Univ Toulouse, Ecole Ingenieurs Purpan, Dept Agron, F-31076 Toulouse 3, France&amp;#xD;Inst Natl Sci &amp;amp; Ind Vivant &amp;amp; Environm, INRA, UMR AgroParisTech Environm &amp;amp; Arable Crops 1091, F-78850 Thiverval Grignon, France&lt;/auth-address&gt;&lt;titles&gt;&lt;title&gt;Temporal and spatial variability of soil bulk density and near-saturated hydraulic conductivity under two contrasted tillage management systems&lt;/title&gt;&lt;secondary-title&gt;Geoderma&lt;/secondary-title&gt;&lt;alt-title&gt;Geoderma&lt;/alt-title&gt;&lt;/titles&gt;&lt;periodical&gt;&lt;full-title&gt;Geoderma&lt;/full-title&gt;&lt;/periodical&gt;&lt;alt-periodical&gt;&lt;full-title&gt;Geoderma&lt;/full-title&gt;&lt;/alt-periodical&gt;&lt;pages&gt;85-94&lt;/pages&gt;&lt;volume&gt;152&lt;/volume&gt;&lt;number&gt;1-2&lt;/number&gt;&lt;keywords&gt;&lt;keyword&gt;conventional tillage&lt;/keyword&gt;&lt;keyword&gt;conservation tillage&lt;/keyword&gt;&lt;keyword&gt;soil hydraulic properties&lt;/keyword&gt;&lt;keyword&gt;soil structure stability&lt;/keyword&gt;&lt;keyword&gt;gleyic luvisol&lt;/keyword&gt;&lt;keyword&gt;conservation tillage&lt;/keyword&gt;&lt;keyword&gt;physical-properties&lt;/keyword&gt;&lt;keyword&gt;organic-matter&lt;/keyword&gt;&lt;keyword&gt;residue cover&lt;/keyword&gt;&lt;keyword&gt;infiltration&lt;/keyword&gt;&lt;keyword&gt;time&lt;/keyword&gt;&lt;keyword&gt;cultivation&lt;/keyword&gt;&lt;keyword&gt;dynamics&lt;/keyword&gt;&lt;keyword&gt;runoff&lt;/keyword&gt;&lt;keyword&gt;space&lt;/keyword&gt;&lt;/keywords&gt;&lt;dates&gt;&lt;year&gt;2009&lt;/year&gt;&lt;pub-dates&gt;&lt;date&gt;Aug 15&lt;/date&gt;&lt;/pub-dates&gt;&lt;/dates&gt;&lt;isbn&gt;0016-7061&lt;/isbn&gt;&lt;accession-num&gt;WOS:000269103700010&lt;/accession-num&gt;&lt;urls&gt;&lt;/urls&gt;&lt;electronic-resource-num&gt;10.1016/j.geoderma.2009.05.023&lt;/electronic-resource-num&gt;&lt;language&gt;English&lt;/language&gt;&lt;/record&gt;&lt;/Cite&gt;&lt;/EndNote&gt;</w:instrText>
      </w:r>
      <w:r w:rsidR="00621DD9">
        <w:fldChar w:fldCharType="separate"/>
      </w:r>
      <w:r w:rsidR="00894EB4">
        <w:rPr>
          <w:noProof/>
        </w:rPr>
        <w:t>[59]</w:t>
      </w:r>
      <w:r w:rsidR="00621DD9">
        <w:fldChar w:fldCharType="end"/>
      </w:r>
      <w:r w:rsidRPr="00A92BD0">
        <w:t>.</w:t>
      </w:r>
      <w:bookmarkEnd w:id="2538"/>
      <w:r w:rsidRPr="00A92BD0">
        <w:t xml:space="preserve"> In this sense, </w:t>
      </w:r>
      <w:r w:rsidR="00621DD9">
        <w:fldChar w:fldCharType="begin"/>
      </w:r>
      <w:r w:rsidR="00412A2D">
        <w:instrText xml:space="preserve"> ADDIN EN.CITE &lt;EndNote&gt;&lt;Cite AuthorYear="1"&gt;&lt;Author&gt;Strudley&lt;/Author&gt;&lt;Year&gt;2008&lt;/Year&gt;&lt;RecNum&gt;63&lt;/RecNum&gt;&lt;DisplayText&gt;&lt;style size="10"&gt;Strudley, et al. [34]&lt;/style&gt;&lt;/DisplayText&gt;&lt;record&gt;&lt;rec-number&gt;63&lt;/rec-number&gt;&lt;foreign-keys&gt;&lt;key app="EN" db-id="92awdsetoxzefievsa9pszafwdxx9ttssdae" timestamp="1600086656"&gt;63&lt;/key&gt;&lt;/foreign-keys&gt;&lt;ref-type name="Journal Article"&gt;17&lt;/ref-type&gt;&lt;contributors&gt;&lt;authors&gt;&lt;author&gt;Strudley, M. W.&lt;/author&gt;&lt;author&gt;Green, T. R.&lt;/author&gt;&lt;author&gt;Ascough, J. C.&lt;/author&gt;&lt;/authors&gt;&lt;/contributors&gt;&lt;auth-address&gt;USDA ARS, Agr Syst Res Unit, Ft Collins, CO 80526 USA&lt;/auth-address&gt;&lt;titles&gt;&lt;title&gt;Tillage effects on soil hydraulic properties in space and time: State of the science&lt;/title&gt;&lt;secondary-title&gt;Soil &amp;amp; Tillage Research&lt;/secondary-title&gt;&lt;alt-title&gt;Soil Tillage Res&lt;/alt-title&gt;&lt;/titles&gt;&lt;periodical&gt;&lt;full-title&gt;Soil &amp;amp; Tillage Research&lt;/full-title&gt;&lt;/periodical&gt;&lt;pages&gt;4-48&lt;/pages&gt;&lt;volume&gt;99&lt;/volume&gt;&lt;number&gt;1&lt;/number&gt;&lt;keywords&gt;&lt;keyword&gt;soil management&lt;/keyword&gt;&lt;keyword&gt;tillage&lt;/keyword&gt;&lt;keyword&gt;soils&lt;/keyword&gt;&lt;keyword&gt;agrophysics&lt;/keyword&gt;&lt;keyword&gt;hydrology&lt;/keyword&gt;&lt;keyword&gt;spatial data&lt;/keyword&gt;&lt;keyword&gt;long-term tillage&lt;/keyword&gt;&lt;keyword&gt;clay-loam soil&lt;/keyword&gt;&lt;keyword&gt;drained mollic ochraqualf&lt;/keyword&gt;&lt;keyword&gt;crop residue management&lt;/keyword&gt;&lt;keyword&gt;physical-properties&lt;/keyword&gt;&lt;keyword&gt;no-till&lt;/keyword&gt;&lt;keyword&gt;temporal variability&lt;/keyword&gt;&lt;keyword&gt;bulk-density&lt;/keyword&gt;&lt;keyword&gt;conventional tillage&lt;/keyword&gt;&lt;keyword&gt;water-retention&lt;/keyword&gt;&lt;/keywords&gt;&lt;dates&gt;&lt;year&gt;2008&lt;/year&gt;&lt;pub-dates&gt;&lt;date&gt;Apr&lt;/date&gt;&lt;/pub-dates&gt;&lt;/dates&gt;&lt;isbn&gt;0167-1987&lt;/isbn&gt;&lt;accession-num&gt;WOS:000255663800002&lt;/accession-num&gt;&lt;urls&gt;&lt;related-urls&gt;&lt;url&gt;&lt;style face="underline" font="default" size="100%"&gt;&amp;lt;Go to ISI&amp;gt;://WOS:000255663800002&lt;/style&gt;&lt;/url&gt;&lt;/related-urls&gt;&lt;/urls&gt;&lt;electronic-resource-num&gt;10.1016/j.still.2008.01.007&lt;/electronic-resource-num&gt;&lt;language&gt;English&lt;/language&gt;&lt;/record&gt;&lt;/Cite&gt;&lt;/EndNote&gt;</w:instrText>
      </w:r>
      <w:r w:rsidR="00621DD9">
        <w:fldChar w:fldCharType="separate"/>
      </w:r>
      <w:r w:rsidR="00412A2D">
        <w:rPr>
          <w:noProof/>
        </w:rPr>
        <w:t>Strudley, et al. [34]</w:t>
      </w:r>
      <w:r w:rsidR="00621DD9">
        <w:fldChar w:fldCharType="end"/>
      </w:r>
      <w:r w:rsidRPr="00A92BD0">
        <w:t xml:space="preserve"> recommend performing temporary/annual measurement campaigns to clarify short-term behaviors, since there are multiple factors that influence and determine the behavior of soil hydraulic conductivity (such as tillage, soil compaction, irrigation, waste management, crop type, climate, soil texture and organic matter content, topography, biotic activity, etc.).</w:t>
      </w:r>
    </w:p>
    <w:p w14:paraId="6F398342" w14:textId="77777777" w:rsidR="00997F44" w:rsidRPr="00997F44" w:rsidRDefault="00997F44" w:rsidP="00997F44">
      <w:pPr>
        <w:pStyle w:val="MDPI23heading3"/>
      </w:pPr>
      <w:r w:rsidRPr="00997F44">
        <w:t>Water Repellency Index (R)</w:t>
      </w:r>
    </w:p>
    <w:p w14:paraId="2E6D468D" w14:textId="62F8D5D3" w:rsidR="00997F44" w:rsidRPr="00A92BD0" w:rsidDel="00C43214" w:rsidRDefault="00997F44" w:rsidP="00997F44">
      <w:pPr>
        <w:pStyle w:val="MDPI31text"/>
        <w:spacing w:after="240"/>
        <w:rPr>
          <w:moveFrom w:id="2540" w:author="Nicolás Riveras Muñoz" w:date="2022-09-13T22:33:00Z"/>
        </w:rPr>
      </w:pPr>
      <w:moveFromRangeStart w:id="2541" w:author="Nicolás Riveras Muñoz" w:date="2022-09-13T22:33:00Z" w:name="move114000844"/>
      <w:moveFrom w:id="2542" w:author="Nicolás Riveras Muñoz" w:date="2022-09-13T22:33:00Z">
        <w:r w:rsidRPr="00AB3E77" w:rsidDel="00C43214">
          <w:rPr>
            <w:highlight w:val="yellow"/>
            <w:rPrChange w:id="2543" w:author="Nicolás Riveras Muñoz" w:date="2022-09-13T17:00:00Z">
              <w:rPr/>
            </w:rPrChange>
          </w:rPr>
          <w:t xml:space="preserve">Based on a previous diagnosis </w:t>
        </w:r>
        <w:r w:rsidR="00C86F66" w:rsidRPr="00AB3E77" w:rsidDel="00C43214">
          <w:rPr>
            <w:highlight w:val="yellow"/>
            <w:rPrChange w:id="2544" w:author="Nicolás Riveras Muñoz" w:date="2022-09-13T17:00:00Z">
              <w:rPr/>
            </w:rPrChange>
          </w:rPr>
          <w:fldChar w:fldCharType="begin"/>
        </w:r>
        <w:r w:rsidR="00C86F66" w:rsidRPr="00AB3E77" w:rsidDel="00C43214">
          <w:rPr>
            <w:highlight w:val="yellow"/>
            <w:rPrChange w:id="2545" w:author="Nicolás Riveras Muñoz" w:date="2022-09-13T17:00:00Z">
              <w:rPr/>
            </w:rPrChange>
          </w:rPr>
          <w:instrText xml:space="preserve"> ADDIN EN.CITE &lt;EndNote&gt;&lt;Cite&gt;&lt;Author&gt;Salazar&lt;/Author&gt;&lt;Year&gt;2013&lt;/Year&gt;&lt;RecNum&gt;73&lt;/RecNum&gt;&lt;DisplayText&gt;&lt;style size="10"&gt;[6]&lt;/style&gt;&lt;/DisplayText&gt;&lt;record&gt;&lt;rec-number&gt;73&lt;/rec-number&gt;&lt;foreign-keys&gt;&lt;key app="EN" db-id="92awdsetoxzefievsa9pszafwdxx9ttssdae" timestamp="1600094375"&gt;73&lt;/key&gt;&lt;/foreign-keys&gt;&lt;ref-type name="Book"&gt;6&lt;/ref-type&gt;&lt;contributors&gt;&lt;authors&gt;&lt;author&gt;Salazar, Osvaldo&lt;/author&gt;&lt;author&gt;Rojas, Claudia&lt;/author&gt;&lt;author&gt;Soto, Carla&lt;/author&gt;&lt;/authors&gt;&lt;/contributors&gt;&lt;titles&gt;&lt;title&gt;Diagnóstico sectorial y propuesta de producción limpia: productores de maíz de la Región del Libertador Bernardo O´Higgins&lt;/title&gt;&lt;/titles&gt;&lt;dates&gt;&lt;year&gt;2013&lt;/year&gt;&lt;/dates&gt;&lt;publisher&gt;Campesina Intercomunal de Peumo (COOPEUMO)&lt;/publisher&gt;&lt;urls&gt;&lt;/urls&gt;&lt;/record&gt;&lt;/Cite&gt;&lt;/EndNote&gt;</w:instrText>
        </w:r>
        <w:r w:rsidR="00C86F66" w:rsidRPr="00AB3E77" w:rsidDel="00C43214">
          <w:rPr>
            <w:highlight w:val="yellow"/>
            <w:rPrChange w:id="2546" w:author="Nicolás Riveras Muñoz" w:date="2022-09-13T17:00:00Z">
              <w:rPr/>
            </w:rPrChange>
          </w:rPr>
          <w:fldChar w:fldCharType="separate"/>
        </w:r>
        <w:r w:rsidR="00C86F66" w:rsidRPr="00AB3E77" w:rsidDel="00C43214">
          <w:rPr>
            <w:highlight w:val="yellow"/>
            <w:rPrChange w:id="2547" w:author="Nicolás Riveras Muñoz" w:date="2022-09-13T17:00:00Z">
              <w:rPr/>
            </w:rPrChange>
          </w:rPr>
          <w:t>[6]</w:t>
        </w:r>
        <w:r w:rsidR="00C86F66" w:rsidRPr="00AB3E77" w:rsidDel="00C43214">
          <w:rPr>
            <w:highlight w:val="yellow"/>
            <w:rPrChange w:id="2548" w:author="Nicolás Riveras Muñoz" w:date="2022-09-13T17:00:00Z">
              <w:rPr/>
            </w:rPrChange>
          </w:rPr>
          <w:fldChar w:fldCharType="end"/>
        </w:r>
        <w:r w:rsidRPr="00AB3E77" w:rsidDel="00C43214">
          <w:rPr>
            <w:highlight w:val="yellow"/>
            <w:rPrChange w:id="2549" w:author="Nicolás Riveras Muñoz" w:date="2022-09-13T17:00:00Z">
              <w:rPr/>
            </w:rPrChange>
          </w:rPr>
          <w:t xml:space="preserve"> and because water repellency tends to increase in coarse-textured soils </w:t>
        </w:r>
        <w:r w:rsidR="00C86F66" w:rsidRPr="00AB3E77" w:rsidDel="00C43214">
          <w:rPr>
            <w:highlight w:val="yellow"/>
            <w:rPrChange w:id="2550" w:author="Nicolás Riveras Muñoz" w:date="2022-09-13T17:00:00Z">
              <w:rPr/>
            </w:rPrChange>
          </w:rPr>
          <w:fldChar w:fldCharType="begin"/>
        </w:r>
      </w:moveFrom>
      <w:r w:rsidR="000763E1">
        <w:rPr>
          <w:highlight w:val="yellow"/>
        </w:rPr>
        <w:instrText xml:space="preserve"> ADDIN EN.CITE &lt;EndNote&gt;&lt;Cite&gt;&lt;Author&gt;Harper&lt;/Author&gt;&lt;Year&gt;2000&lt;/Year&gt;&lt;RecNum&gt;30&lt;/RecNum&gt;&lt;DisplayText&gt;&lt;style size="10"&gt;[34]&lt;/style&gt;&lt;/DisplayText&gt;&lt;record&gt;&lt;rec-number&gt;30&lt;/rec-number&gt;&lt;foreign-keys&gt;&lt;key app="EN" db-id="92awdsetoxzefievsa9pszafwdxx9ttssdae" timestamp="1600082127"&gt;30&lt;/key&gt;&lt;/foreign-keys&gt;&lt;ref-type name="Journal Article"&gt;17&lt;/ref-type&gt;&lt;contributors&gt;&lt;authors&gt;&lt;author&gt;Harper, R. J.&lt;/author&gt;&lt;author&gt;McKissock, I.&lt;/author&gt;&lt;author&gt;Gilkes, R. J.&lt;/author&gt;&lt;author&gt;Carter, D. J.&lt;/author&gt;&lt;author&gt;Blackwell, P. S.&lt;/author&gt;&lt;/authors&gt;&lt;/contributors&gt;&lt;auth-address&gt;Dept Conservat &amp;amp; Land Management, CALM Sci Div, Bentley, WA 6983, Australia&amp;#xD;Univ Western Australia, Fac Agr, Nedlands, WA 6907, Australia&amp;#xD;Agr WA, Albany, WA 6330, Australia&amp;#xD;Agr WA, Geraldton, WA 6530, Australia&lt;/auth-address&gt;&lt;titles&gt;&lt;title&gt;A multivariate framework for interpreting the effects of soil properties, soil management and landuse on water repellency&lt;/title&gt;&lt;secondary-title&gt;Journal of Hydrology&lt;/secondary-title&gt;&lt;alt-title&gt;J Hydrol&lt;/alt-title&gt;&lt;/titles&gt;&lt;periodical&gt;&lt;full-title&gt;Journal of Hydrology&lt;/full-title&gt;&lt;/periodical&gt;&lt;pages&gt;371-383&lt;/pages&gt;&lt;volume&gt;231&lt;/volume&gt;&lt;keywords&gt;&lt;keyword&gt;organic carbon&lt;/keyword&gt;&lt;keyword&gt;land management&lt;/keyword&gt;&lt;keyword&gt;sandy soils&lt;/keyword&gt;&lt;keyword&gt;australian soils&lt;/keyword&gt;&lt;keyword&gt;organic-matter&lt;/keyword&gt;&lt;keyword&gt;substances&lt;/keyword&gt;&lt;keyword&gt;attributes&lt;/keyword&gt;&lt;keyword&gt;severity&lt;/keyword&gt;&lt;keyword&gt;tillage&lt;/keyword&gt;&lt;keyword&gt;systems&lt;/keyword&gt;&lt;/keywords&gt;&lt;dates&gt;&lt;year&gt;2000&lt;/year&gt;&lt;pub-dates&gt;&lt;date&gt;May 29&lt;/date&gt;&lt;/pub-dates&gt;&lt;/dates&gt;&lt;isbn&gt;0022-1694&lt;/isbn&gt;&lt;accession-num&gt;WOS:000087736400031&lt;/accession-num&gt;&lt;urls&gt;&lt;related-urls&gt;&lt;url&gt;&lt;style face="underline" font="default" size="100%"&gt;&amp;lt;Go to ISI&amp;gt;://WOS:000087736400031&lt;/style&gt;&lt;/url&gt;&lt;/related-urls&gt;&lt;/urls&gt;&lt;electronic-resource-num&gt;10.1016/S0022-1694(00)00209-2&lt;/electronic-resource-num&gt;&lt;language&gt;English&lt;/language&gt;&lt;/record&gt;&lt;/Cite&gt;&lt;/EndNote&gt;</w:instrText>
      </w:r>
      <w:moveFrom w:id="2551" w:author="Nicolás Riveras Muñoz" w:date="2022-09-13T22:33:00Z">
        <w:r w:rsidR="00C86F66" w:rsidRPr="00AB3E77" w:rsidDel="00C43214">
          <w:rPr>
            <w:highlight w:val="yellow"/>
            <w:rPrChange w:id="2552" w:author="Nicolás Riveras Muñoz" w:date="2022-09-13T17:00:00Z">
              <w:rPr/>
            </w:rPrChange>
          </w:rPr>
          <w:fldChar w:fldCharType="separate"/>
        </w:r>
      </w:moveFrom>
      <w:r w:rsidR="000763E1">
        <w:rPr>
          <w:noProof/>
          <w:highlight w:val="yellow"/>
        </w:rPr>
        <w:t>[34]</w:t>
      </w:r>
      <w:moveFrom w:id="2553" w:author="Nicolás Riveras Muñoz" w:date="2022-09-13T22:33:00Z">
        <w:r w:rsidR="00C86F66" w:rsidRPr="00AB3E77" w:rsidDel="00C43214">
          <w:rPr>
            <w:highlight w:val="yellow"/>
            <w:rPrChange w:id="2554" w:author="Nicolás Riveras Muñoz" w:date="2022-09-13T17:00:00Z">
              <w:rPr/>
            </w:rPrChange>
          </w:rPr>
          <w:fldChar w:fldCharType="end"/>
        </w:r>
        <w:r w:rsidRPr="00AB3E77" w:rsidDel="00C43214">
          <w:rPr>
            <w:highlight w:val="yellow"/>
            <w:rPrChange w:id="2555" w:author="Nicolás Riveras Muñoz" w:date="2022-09-13T17:00:00Z">
              <w:rPr/>
            </w:rPrChange>
          </w:rPr>
          <w:t>, it was expected to find this phenomenon at the study site. Nevertheless, treatments did not show water repellency or hydrophobicity (Table 4), except treatment 3 of the low PR area, with a R value slightly higher than 2. However, there were no differences (p &gt; 0.05) between treatments or between high and low PR areas.</w:t>
        </w:r>
        <w:r w:rsidRPr="00A92BD0" w:rsidDel="00C43214">
          <w:t xml:space="preserve"> </w:t>
        </w:r>
      </w:moveFrom>
    </w:p>
    <w:moveFromRangeEnd w:id="2541"/>
    <w:p w14:paraId="313865C4" w14:textId="1155FCF2" w:rsidR="00997F44" w:rsidRPr="00A92BD0" w:rsidRDefault="00997F44" w:rsidP="00997F44">
      <w:pPr>
        <w:pStyle w:val="MDPI31text"/>
        <w:spacing w:after="240"/>
      </w:pPr>
      <w:r w:rsidRPr="00A92BD0">
        <w:t xml:space="preserve">The values of R were considered low </w:t>
      </w:r>
      <w:r w:rsidR="00621DD9">
        <w:fldChar w:fldCharType="begin"/>
      </w:r>
      <w:r w:rsidR="00621DD9">
        <w:instrText xml:space="preserve"> ADDIN EN.CITE &lt;EndNote&gt;&lt;Cite&gt;&lt;Author&gt;Hallett&lt;/Author&gt;&lt;Year&gt;2007&lt;/Year&gt;&lt;RecNum&gt;25&lt;/RecNum&gt;&lt;DisplayText&gt;&lt;style size="10"&gt;[14]&lt;/style&gt;&lt;/DisplayText&gt;&lt;record&gt;&lt;rec-number&gt;25&lt;/rec-number&gt;&lt;foreign-keys&gt;&lt;key app="EN" db-id="92awdsetoxzefievsa9pszafwdxx9ttssdae" timestamp="1600076854"&gt;25&lt;/key&gt;&lt;/foreign-keys&gt;&lt;ref-type name="Conference Proceedings"&gt;10&lt;/ref-type&gt;&lt;contributors&gt;&lt;authors&gt;&lt;author&gt;Hallett, P.&lt;/author&gt;&lt;/authors&gt;&lt;secondary-authors&gt;&lt;author&gt;RE Gaskin&lt;/author&gt;&lt;/secondary-authors&gt;&lt;/contributors&gt;&lt;titles&gt;&lt;title&gt;An introduction to soil water repellency&lt;/title&gt;&lt;secondary-title&gt; 8th International Symposium on Adjuvants for Agrochemicals (ISAA2007)&lt;/secondary-title&gt;&lt;/titles&gt;&lt;pages&gt;13&lt;/pages&gt;&lt;dates&gt;&lt;year&gt;2007&lt;/year&gt;&lt;pub-dates&gt;&lt;date&gt;Aug 6–9&lt;/date&gt;&lt;/pub-dates&gt;&lt;/dates&gt;&lt;pub-location&gt;Columbus, Ohio, USA &lt;/pub-location&gt;&lt;publisher&gt; International Society for Agrochemical Adjuvants (ISAA) &lt;/publisher&gt;&lt;isbn&gt;978-0-473-12388-8&lt;/isbn&gt;&lt;urls&gt;&lt;/urls&gt;&lt;/record&gt;&lt;/Cite&gt;&lt;/EndNote&gt;</w:instrText>
      </w:r>
      <w:r w:rsidR="00621DD9">
        <w:fldChar w:fldCharType="separate"/>
      </w:r>
      <w:r w:rsidR="00621DD9">
        <w:rPr>
          <w:noProof/>
        </w:rPr>
        <w:t>[14]</w:t>
      </w:r>
      <w:r w:rsidR="00621DD9">
        <w:fldChar w:fldCharType="end"/>
      </w:r>
      <w:r w:rsidRPr="00A92BD0">
        <w:t xml:space="preserve">, related to poor water stability of the aggregates. Together with the silt content (30-40%, Table 1), it could indicate a tendency to the formation of superficial crusts by a dispersion of aggregates when rapidly wetting </w:t>
      </w:r>
      <w:r w:rsidR="00621DD9">
        <w:fldChar w:fldCharType="begin"/>
      </w:r>
      <w:r w:rsidR="00894EB4">
        <w:instrText xml:space="preserve"> ADDIN EN.CITE &lt;EndNote&gt;&lt;Cite&gt;&lt;Author&gt;Chenu&lt;/Author&gt;&lt;Year&gt;2000&lt;/Year&gt;&lt;RecNum&gt;12&lt;/RecNum&gt;&lt;DisplayText&gt;&lt;style size="10"&gt;[60]&lt;/style&gt;&lt;/DisplayText&gt;&lt;record&gt;&lt;rec-number&gt;12&lt;/rec-number&gt;&lt;foreign-keys&gt;&lt;key app="EN" db-id="92awdsetoxzefievsa9pszafwdxx9ttssdae" timestamp="1600069419"&gt;12&lt;/key&gt;&lt;/foreign-keys&gt;&lt;ref-type name="Journal Article"&gt;17&lt;/ref-type&gt;&lt;contributors&gt;&lt;authors&gt;&lt;author&gt;Chenu, C.&lt;/author&gt;&lt;author&gt;Le Bissonnais, Y.&lt;/author&gt;&lt;author&gt;Arrouays, D.&lt;/author&gt;&lt;/authors&gt;&lt;/contributors&gt;&lt;auth-address&gt;INRA, Unite Sci Sol, F-78026 Versailles, France&amp;#xD;INRA, Unite Sci Sol, Serv Etud Sols &amp;amp; Carte Pedol France, F-45160 Olivet, France&lt;/auth-address&gt;&lt;titles&gt;&lt;title&gt;Organic matter influence on clay wettability and soil aggregate stability&lt;/title&gt;&lt;secondary-title&gt;Soil Science Society of America Journal&lt;/secondary-title&gt;&lt;alt-title&gt;Soil Sci Soc Am J&lt;/alt-title&gt;&lt;/titles&gt;&lt;periodical&gt;&lt;full-title&gt;Soil Science Society of America Journal&lt;/full-title&gt;&lt;/periodical&gt;&lt;pages&gt;1479-1486&lt;/pages&gt;&lt;volume&gt;64&lt;/volume&gt;&lt;number&gt;4&lt;/number&gt;&lt;keywords&gt;&lt;keyword&gt;water-stable aggregation&lt;/keyword&gt;&lt;keyword&gt;contact-angle measurements&lt;/keyword&gt;&lt;keyword&gt;humic loamy soils&lt;/keyword&gt;&lt;keyword&gt;wetting properties&lt;/keyword&gt;&lt;keyword&gt;australian soils&lt;/keyword&gt;&lt;keyword&gt;sandy soils&lt;/keyword&gt;&lt;keyword&gt;crustability&lt;/keyword&gt;&lt;keyword&gt;erodibility&lt;/keyword&gt;&lt;keyword&gt;repellence&lt;/keyword&gt;&lt;keyword&gt;complexes&lt;/keyword&gt;&lt;/keywords&gt;&lt;dates&gt;&lt;year&gt;2000&lt;/year&gt;&lt;pub-dates&gt;&lt;date&gt;Jul-Aug&lt;/date&gt;&lt;/pub-dates&gt;&lt;/dates&gt;&lt;isbn&gt;0361-5995&lt;/isbn&gt;&lt;accession-num&gt;WOS:000089446500033&lt;/accession-num&gt;&lt;urls&gt;&lt;related-urls&gt;&lt;url&gt;&lt;style face="underline" font="default" size="100%"&gt;&amp;lt;Go to ISI&amp;gt;://WOS:000089446500033&lt;/style&gt;&lt;/url&gt;&lt;/related-urls&gt;&lt;/urls&gt;&lt;electronic-resource-num&gt;10.2136/sssaj2000.6441479x&lt;/electronic-resource-num&gt;&lt;language&gt;English&lt;/language&gt;&lt;/record&gt;&lt;/Cite&gt;&lt;/EndNote&gt;</w:instrText>
      </w:r>
      <w:r w:rsidR="00621DD9">
        <w:fldChar w:fldCharType="separate"/>
      </w:r>
      <w:r w:rsidR="00894EB4">
        <w:rPr>
          <w:noProof/>
        </w:rPr>
        <w:t>[60]</w:t>
      </w:r>
      <w:r w:rsidR="00621DD9">
        <w:fldChar w:fldCharType="end"/>
      </w:r>
      <w:r w:rsidRPr="00A92BD0">
        <w:t xml:space="preserve">. This finding can be explained with the fact that a low repellency is necessary to ensure good stability against wetting events </w:t>
      </w:r>
      <w:r w:rsidR="00621DD9">
        <w:fldChar w:fldCharType="begin"/>
      </w:r>
      <w:r w:rsidR="00894EB4">
        <w:instrText xml:space="preserve"> ADDIN EN.CITE &lt;EndNote&gt;&lt;Cite&gt;&lt;Author&gt;Hallett&lt;/Author&gt;&lt;Year&gt;2001&lt;/Year&gt;&lt;RecNum&gt;28&lt;/RecNum&gt;&lt;DisplayText&gt;&lt;style size="10"&gt;[61]&lt;/style&gt;&lt;/DisplayText&gt;&lt;record&gt;&lt;rec-number&gt;28&lt;/rec-number&gt;&lt;foreign-keys&gt;&lt;key app="EN" db-id="92awdsetoxzefievsa9pszafwdxx9ttssdae" timestamp="1600082036"&gt;28&lt;/key&gt;&lt;/foreign-keys&gt;&lt;ref-type name="Journal Article"&gt;17&lt;/ref-type&gt;&lt;contributors&gt;&lt;authors&gt;&lt;author&gt;Hallett, P. D.&lt;/author&gt;&lt;author&gt;Baumgartl, T.&lt;/author&gt;&lt;author&gt;Young, I. M.&lt;/author&gt;&lt;/authors&gt;&lt;/contributors&gt;&lt;auth-address&gt;Scottish Crop Res Inst, Soil Plant Dynam Unit, Dundee DD2 5DA, Scotland&amp;#xD;Univ Kiel, Inst Plant Nutr &amp;amp; Soil Sci, D-24118 Kiel, Germany&amp;#xD;Univ Abertay Dundee, Dundee DD1 1HG, Scotland&lt;/auth-address&gt;&lt;titles&gt;&lt;title&gt;Subcritical water repellency of aggregates from a range of soil management practices&lt;/title&gt;&lt;secondary-title&gt;Soil Science Society of America Journal&lt;/secondary-title&gt;&lt;alt-title&gt;Soil Sci Soc Am J&lt;/alt-title&gt;&lt;/titles&gt;&lt;periodical&gt;&lt;full-title&gt;Soil Science Society of America Journal&lt;/full-title&gt;&lt;/periodical&gt;&lt;pages&gt;184-190&lt;/pages&gt;&lt;volume&gt;65&lt;/volume&gt;&lt;number&gt;1&lt;/number&gt;&lt;keywords&gt;&lt;keyword&gt;organic-matter&lt;/keyword&gt;&lt;keyword&gt;intrinsic sorptivity&lt;/keyword&gt;&lt;keyword&gt;magnetic-resonance&lt;/keyword&gt;&lt;keyword&gt;arable soils&lt;/keyword&gt;&lt;keyword&gt;hydrophobicity&lt;/keyword&gt;&lt;keyword&gt;polysaccharide&lt;/keyword&gt;&lt;keyword&gt;diffusion&lt;/keyword&gt;&lt;keyword&gt;tillage&lt;/keyword&gt;&lt;/keywords&gt;&lt;dates&gt;&lt;year&gt;2001&lt;/year&gt;&lt;pub-dates&gt;&lt;date&gt;Jan-Feb&lt;/date&gt;&lt;/pub-dates&gt;&lt;/dates&gt;&lt;isbn&gt;0361-5995&lt;/isbn&gt;&lt;accession-num&gt;WOS:000169464100024&lt;/accession-num&gt;&lt;work-type&gt;Article&lt;/work-type&gt;&lt;urls&gt;&lt;related-urls&gt;&lt;url&gt;&lt;style face="underline" font="default" size="100%"&gt;&amp;lt;Go to ISI&amp;gt;://WOS:000169464100024&lt;/style&gt;&lt;/url&gt;&lt;/related-urls&gt;&lt;/urls&gt;&lt;electronic-resource-num&gt;10.2136/sssaj2001.651184x&lt;/electronic-resource-num&gt;&lt;language&gt;English&lt;/language&gt;&lt;/record&gt;&lt;/Cite&gt;&lt;/EndNote&gt;</w:instrText>
      </w:r>
      <w:r w:rsidR="00621DD9">
        <w:fldChar w:fldCharType="separate"/>
      </w:r>
      <w:r w:rsidR="00894EB4">
        <w:rPr>
          <w:noProof/>
        </w:rPr>
        <w:t>[61]</w:t>
      </w:r>
      <w:r w:rsidR="00621DD9">
        <w:fldChar w:fldCharType="end"/>
      </w:r>
      <w:r w:rsidRPr="00A92BD0">
        <w:t>, or otherwise, it can cause an increased runoff that can lead to erosion processes and finally a decrease in maize yields.</w:t>
      </w:r>
    </w:p>
    <w:p w14:paraId="5BA4E22C" w14:textId="7DD3F081" w:rsidR="00997F44" w:rsidRPr="00997F44" w:rsidRDefault="00997F44" w:rsidP="00997F44">
      <w:pPr>
        <w:pStyle w:val="MDPI31text"/>
        <w:spacing w:after="240"/>
      </w:pPr>
      <w:r w:rsidRPr="00A92BD0">
        <w:t xml:space="preserve">In the case of excessive repellency or heterogeneous distribution of hydrophobicity, a change in the hydraulic characteristics of the soils would have been expected, leading to the appearance of preferential flows. </w:t>
      </w:r>
      <w:r w:rsidR="00621DD9">
        <w:fldChar w:fldCharType="begin"/>
      </w:r>
      <w:r w:rsidR="00412A2D">
        <w:instrText xml:space="preserve"> ADDIN EN.CITE &lt;EndNote&gt;&lt;Cite AuthorYear="1"&gt;&lt;Author&gt;Fuentes&lt;/Author&gt;&lt;Year&gt;2014&lt;/Year&gt;&lt;RecNum&gt;23&lt;/RecNum&gt;&lt;DisplayText&gt;&lt;style size="10"&gt;Fuentes, et al. [58]&lt;/style&gt;&lt;/DisplayText&gt;&lt;record&gt;&lt;rec-number&gt;23&lt;/rec-number&gt;&lt;foreign-keys&gt;&lt;key app="EN" db-id="92awdsetoxzefievsa9pszafwdxx9ttssdae" timestamp="1600076681"&gt;23&lt;/key&gt;&lt;/foreign-keys&gt;&lt;ref-type name="Journal Article"&gt;17&lt;/ref-type&gt;&lt;contributors&gt;&lt;authors&gt;&lt;author&gt;Fuentes, Ignacio&lt;/author&gt;&lt;author&gt;Casanova, Manuel&lt;/author&gt;&lt;author&gt;Seguel, Oscar&lt;/author&gt;&lt;author&gt;Nájera, Francisco&lt;/author&gt;&lt;author&gt;Salazar, Osvaldo&lt;/author&gt;&lt;/authors&gt;&lt;/contributors&gt;&lt;titles&gt;&lt;title&gt;Morphophysical pedotransfer functions for groundwater pollution by nitrate leaching in Central Chile&lt;/title&gt;&lt;secondary-title&gt;Chilean journal of agricultural research&lt;/secondary-title&gt;&lt;alt-title&gt;Chil J Agric Res&lt;/alt-title&gt;&lt;/titles&gt;&lt;periodical&gt;&lt;full-title&gt;Chilean journal of agricultural research&lt;/full-title&gt;&lt;/periodical&gt;&lt;pages&gt;340-348&lt;/pages&gt;&lt;volume&gt;74&lt;/volume&gt;&lt;number&gt;3&lt;/number&gt;&lt;section&gt;340&lt;/section&gt;&lt;dates&gt;&lt;year&gt;2014&lt;/year&gt;&lt;/dates&gt;&lt;isbn&gt;0718-5839&lt;/isbn&gt;&lt;urls&gt;&lt;related-urls&gt;&lt;url&gt;https://scielo.conicyt.cl/pdf/chiljar/v74n3/at13.pdf&lt;/url&gt;&lt;/related-urls&gt;&lt;/urls&gt;&lt;electronic-resource-num&gt;10.4067/s0718-58392014000300013&lt;/electronic-resource-num&gt;&lt;/record&gt;&lt;/Cite&gt;&lt;/EndNote&gt;</w:instrText>
      </w:r>
      <w:r w:rsidR="00621DD9">
        <w:fldChar w:fldCharType="separate"/>
      </w:r>
      <w:r w:rsidR="00412A2D">
        <w:rPr>
          <w:noProof/>
        </w:rPr>
        <w:t>Fuentes, et al. [58]</w:t>
      </w:r>
      <w:r w:rsidR="00621DD9">
        <w:fldChar w:fldCharType="end"/>
      </w:r>
      <w:r w:rsidRPr="00A92BD0">
        <w:t xml:space="preserve"> studied the preferential flow of soluble nitrogen forms in the soil at the same study site, demonstrating that the movement of this element is intrinsically related to that of water and the considerable presence of textural porosity, which is abundant in the soils coarse texture. In this regard, these authors detected preferential flows, not necessarily attributed to phenomena of hydrophobicity, but also implying an environmental risk due to the potential of contamination of underground water.</w:t>
      </w:r>
    </w:p>
    <w:p w14:paraId="4B066304" w14:textId="5ADA7872" w:rsidR="00165A89" w:rsidRPr="00A92BD0" w:rsidDel="00AB3E77" w:rsidRDefault="00165A89" w:rsidP="00165A89">
      <w:pPr>
        <w:pStyle w:val="MDPI41tablecaption"/>
        <w:rPr>
          <w:del w:id="2556" w:author="Nicolás Riveras Muñoz" w:date="2022-09-13T17:01:00Z"/>
        </w:rPr>
      </w:pPr>
      <w:bookmarkStart w:id="2557" w:name="_Hlk112246754"/>
      <w:del w:id="2558" w:author="Nicolás Riveras Muñoz" w:date="2022-09-13T17:01:00Z">
        <w:r w:rsidRPr="00165A89" w:rsidDel="00AB3E77">
          <w:rPr>
            <w:b/>
            <w:bCs/>
          </w:rPr>
          <w:delText>Table 4.</w:delText>
        </w:r>
        <w:r w:rsidRPr="00165A89" w:rsidDel="00AB3E77">
          <w:delText xml:space="preserve"> </w:delText>
        </w:r>
        <w:r w:rsidRPr="00A92BD0" w:rsidDel="00AB3E77">
          <w:delText xml:space="preserve">Repellency index (R, dimensionless) obtained by the method proposed by </w:delText>
        </w:r>
        <w:r w:rsidDel="00AB3E77">
          <w:fldChar w:fldCharType="begin"/>
        </w:r>
      </w:del>
      <w:r w:rsidR="000763E1">
        <w:instrText xml:space="preserve"> ADDIN EN.CITE &lt;EndNote&gt;&lt;Cite AuthorYear="1"&gt;&lt;Author&gt;Tillman&lt;/Author&gt;&lt;Year&gt;1989&lt;/Year&gt;&lt;RecNum&gt;66&lt;/RecNum&gt;&lt;DisplayText&gt;&lt;style size="10"&gt;Tillman, Scotter, Wallis and Clothier [27]&lt;/style&gt;&lt;/DisplayText&gt;&lt;record&gt;&lt;rec-number&gt;66&lt;/rec-number&gt;&lt;foreign-keys&gt;&lt;key app="EN" db-id="92awdsetoxzefievsa9pszafwdxx9ttssdae" timestamp="1600087340"&gt;66&lt;/key&gt;&lt;/foreign-keys&gt;&lt;ref-type name="Journal Article"&gt;17&lt;/ref-type&gt;&lt;contributors&gt;&lt;authors&gt;&lt;author&gt;Tillman, R. W.&lt;/author&gt;&lt;author&gt;Scotter, D. R.&lt;/author&gt;&lt;author&gt;Wallis, M. G.&lt;/author&gt;&lt;author&gt;Clothier, B. E.&lt;/author&gt;&lt;/authors&gt;&lt;/contributors&gt;&lt;auth-address&gt;Dsir,Div Plant Physiol,Palmerston North,New Zealand&lt;/auth-address&gt;&lt;titles&gt;&lt;title&gt;Water-Repellency and Its Measurement by Using Intrinsic Sorptivity&lt;/title&gt;&lt;secondary-title&gt;Australian Journal of Soil Research&lt;/secondary-title&gt;&lt;alt-title&gt;Aust J Soil Res&lt;/alt-title&gt;&lt;/titles&gt;&lt;pages&gt;637-644&lt;/pages&gt;&lt;volume&gt;27&lt;/volume&gt;&lt;number&gt;4&lt;/number&gt;&lt;dates&gt;&lt;year&gt;1989&lt;/year&gt;&lt;/dates&gt;&lt;isbn&gt;0004-9573&lt;/isbn&gt;&lt;accession-num&gt;WOS:A1989CJ79800004&lt;/accession-num&gt;&lt;urls&gt;&lt;related-urls&gt;&lt;url&gt;&lt;style face="underline" font="default" size="100%"&gt;&amp;lt;Go to ISI&amp;gt;://WOS:A1989CJ79800004&lt;/style&gt;&lt;/url&gt;&lt;/related-urls&gt;&lt;/urls&gt;&lt;electronic-resource-num&gt;10.1071/Sr9890637&lt;/electronic-resource-num&gt;&lt;language&gt;English&lt;/language&gt;&lt;/record&gt;&lt;/Cite&gt;&lt;/EndNote&gt;</w:instrText>
      </w:r>
      <w:del w:id="2559" w:author="Nicolás Riveras Muñoz" w:date="2022-09-13T17:01:00Z">
        <w:r w:rsidDel="00AB3E77">
          <w:fldChar w:fldCharType="separate"/>
        </w:r>
      </w:del>
      <w:r w:rsidR="000763E1" w:rsidRPr="000763E1">
        <w:rPr>
          <w:noProof/>
          <w:sz w:val="20"/>
        </w:rPr>
        <w:t>Tillman, Scotter, Wallis and Clothier [27]</w:t>
      </w:r>
      <w:del w:id="2560" w:author="Nicolás Riveras Muñoz" w:date="2022-09-13T17:01:00Z">
        <w:r w:rsidDel="00AB3E77">
          <w:fldChar w:fldCharType="end"/>
        </w:r>
        <w:r w:rsidRPr="00A92BD0" w:rsidDel="00AB3E77">
          <w:delText xml:space="preserve"> in air-dried samples.</w:delText>
        </w:r>
      </w:del>
    </w:p>
    <w:tbl>
      <w:tblPr>
        <w:tblW w:w="7839" w:type="dxa"/>
        <w:tblInd w:w="2651" w:type="dxa"/>
        <w:tblCellMar>
          <w:left w:w="70" w:type="dxa"/>
          <w:right w:w="70" w:type="dxa"/>
        </w:tblCellMar>
        <w:tblLook w:val="00A0" w:firstRow="1" w:lastRow="0" w:firstColumn="1" w:lastColumn="0" w:noHBand="0" w:noVBand="0"/>
      </w:tblPr>
      <w:tblGrid>
        <w:gridCol w:w="1460"/>
        <w:gridCol w:w="1418"/>
        <w:gridCol w:w="1559"/>
        <w:gridCol w:w="1701"/>
        <w:gridCol w:w="1701"/>
      </w:tblGrid>
      <w:tr w:rsidR="00165A89" w:rsidRPr="00A92BD0" w:rsidDel="00AB3E77" w14:paraId="0E83BEF9" w14:textId="7CBF60EF" w:rsidTr="00385F5E">
        <w:trPr>
          <w:trHeight w:val="315"/>
          <w:del w:id="2561" w:author="Nicolás Riveras Muñoz" w:date="2022-09-13T17:01:00Z"/>
        </w:trPr>
        <w:tc>
          <w:tcPr>
            <w:tcW w:w="1460" w:type="dxa"/>
            <w:tcBorders>
              <w:top w:val="single" w:sz="8" w:space="0" w:color="auto"/>
              <w:left w:val="nil"/>
              <w:bottom w:val="nil"/>
              <w:right w:val="nil"/>
            </w:tcBorders>
            <w:vAlign w:val="center"/>
          </w:tcPr>
          <w:bookmarkEnd w:id="2557"/>
          <w:p w14:paraId="4F116AAB" w14:textId="1DC88A1B" w:rsidR="00165A89" w:rsidRPr="00A92BD0" w:rsidDel="00AB3E77" w:rsidRDefault="00165A89" w:rsidP="00385F5E">
            <w:pPr>
              <w:spacing w:line="240" w:lineRule="auto"/>
              <w:jc w:val="center"/>
              <w:rPr>
                <w:del w:id="2562" w:author="Nicolás Riveras Muñoz" w:date="2022-09-13T17:01:00Z"/>
                <w:b/>
                <w:szCs w:val="22"/>
              </w:rPr>
            </w:pPr>
            <w:del w:id="2563" w:author="Nicolás Riveras Muñoz" w:date="2022-09-13T17:01:00Z">
              <w:r w:rsidRPr="00A92BD0" w:rsidDel="00AB3E77">
                <w:rPr>
                  <w:b/>
                  <w:szCs w:val="22"/>
                </w:rPr>
                <w:delText>Zone</w:delText>
              </w:r>
            </w:del>
          </w:p>
        </w:tc>
        <w:tc>
          <w:tcPr>
            <w:tcW w:w="1418" w:type="dxa"/>
            <w:tcBorders>
              <w:top w:val="single" w:sz="8" w:space="0" w:color="auto"/>
              <w:left w:val="nil"/>
              <w:bottom w:val="nil"/>
              <w:right w:val="nil"/>
            </w:tcBorders>
            <w:vAlign w:val="center"/>
          </w:tcPr>
          <w:p w14:paraId="6A35F045" w14:textId="56FF4F99" w:rsidR="00165A89" w:rsidRPr="00A92BD0" w:rsidDel="00AB3E77" w:rsidRDefault="00165A89" w:rsidP="00385F5E">
            <w:pPr>
              <w:spacing w:line="240" w:lineRule="auto"/>
              <w:jc w:val="center"/>
              <w:rPr>
                <w:del w:id="2564" w:author="Nicolás Riveras Muñoz" w:date="2022-09-13T17:01:00Z"/>
                <w:b/>
                <w:szCs w:val="22"/>
              </w:rPr>
            </w:pPr>
            <w:del w:id="2565" w:author="Nicolás Riveras Muñoz" w:date="2022-09-13T17:01:00Z">
              <w:r w:rsidRPr="00A92BD0" w:rsidDel="00AB3E77">
                <w:rPr>
                  <w:b/>
                  <w:szCs w:val="22"/>
                </w:rPr>
                <w:delText>Treat.</w:delText>
              </w:r>
            </w:del>
          </w:p>
        </w:tc>
        <w:tc>
          <w:tcPr>
            <w:tcW w:w="1559" w:type="dxa"/>
            <w:tcBorders>
              <w:top w:val="single" w:sz="8" w:space="0" w:color="auto"/>
              <w:left w:val="nil"/>
              <w:bottom w:val="nil"/>
              <w:right w:val="nil"/>
            </w:tcBorders>
            <w:vAlign w:val="center"/>
          </w:tcPr>
          <w:p w14:paraId="324F7237" w14:textId="060EF4A6" w:rsidR="00165A89" w:rsidRPr="00A92BD0" w:rsidDel="00AB3E77" w:rsidRDefault="00165A89" w:rsidP="00385F5E">
            <w:pPr>
              <w:spacing w:line="240" w:lineRule="auto"/>
              <w:jc w:val="center"/>
              <w:rPr>
                <w:del w:id="2566" w:author="Nicolás Riveras Muñoz" w:date="2022-09-13T17:01:00Z"/>
                <w:b/>
                <w:szCs w:val="22"/>
              </w:rPr>
            </w:pPr>
            <w:del w:id="2567" w:author="Nicolás Riveras Muñoz" w:date="2022-09-13T17:01:00Z">
              <w:r w:rsidRPr="00A92BD0" w:rsidDel="00AB3E77">
                <w:rPr>
                  <w:b/>
                  <w:szCs w:val="22"/>
                </w:rPr>
                <w:delText>Position</w:delText>
              </w:r>
            </w:del>
          </w:p>
        </w:tc>
        <w:tc>
          <w:tcPr>
            <w:tcW w:w="1701" w:type="dxa"/>
            <w:tcBorders>
              <w:top w:val="single" w:sz="8" w:space="0" w:color="auto"/>
              <w:left w:val="nil"/>
              <w:bottom w:val="nil"/>
              <w:right w:val="nil"/>
            </w:tcBorders>
            <w:vAlign w:val="center"/>
          </w:tcPr>
          <w:p w14:paraId="2CDD7815" w14:textId="62AA4F28" w:rsidR="00165A89" w:rsidRPr="00A92BD0" w:rsidDel="00AB3E77" w:rsidRDefault="00165A89" w:rsidP="00385F5E">
            <w:pPr>
              <w:spacing w:line="240" w:lineRule="auto"/>
              <w:jc w:val="center"/>
              <w:rPr>
                <w:del w:id="2568" w:author="Nicolás Riveras Muñoz" w:date="2022-09-13T17:01:00Z"/>
                <w:b/>
                <w:szCs w:val="22"/>
              </w:rPr>
            </w:pPr>
            <w:del w:id="2569" w:author="Nicolás Riveras Muñoz" w:date="2022-09-13T17:01:00Z">
              <w:r w:rsidRPr="00A92BD0" w:rsidDel="00AB3E77">
                <w:rPr>
                  <w:b/>
                  <w:szCs w:val="22"/>
                </w:rPr>
                <w:delText>Depth.</w:delText>
              </w:r>
            </w:del>
          </w:p>
        </w:tc>
        <w:tc>
          <w:tcPr>
            <w:tcW w:w="1701" w:type="dxa"/>
            <w:tcBorders>
              <w:top w:val="single" w:sz="8" w:space="0" w:color="auto"/>
              <w:left w:val="nil"/>
              <w:bottom w:val="nil"/>
              <w:right w:val="nil"/>
            </w:tcBorders>
            <w:vAlign w:val="center"/>
          </w:tcPr>
          <w:p w14:paraId="475477C6" w14:textId="62EEC318" w:rsidR="00165A89" w:rsidRPr="00A92BD0" w:rsidDel="00AB3E77" w:rsidRDefault="00165A89" w:rsidP="00385F5E">
            <w:pPr>
              <w:spacing w:line="240" w:lineRule="auto"/>
              <w:jc w:val="center"/>
              <w:rPr>
                <w:del w:id="2570" w:author="Nicolás Riveras Muñoz" w:date="2022-09-13T17:01:00Z"/>
                <w:b/>
                <w:szCs w:val="22"/>
              </w:rPr>
            </w:pPr>
            <w:del w:id="2571" w:author="Nicolás Riveras Muñoz" w:date="2022-09-13T17:01:00Z">
              <w:r w:rsidRPr="00A92BD0" w:rsidDel="00AB3E77">
                <w:rPr>
                  <w:b/>
                  <w:szCs w:val="22"/>
                </w:rPr>
                <w:delText>R-Index</w:delText>
              </w:r>
            </w:del>
          </w:p>
        </w:tc>
      </w:tr>
      <w:tr w:rsidR="00165A89" w:rsidRPr="00A92BD0" w:rsidDel="00AB3E77" w14:paraId="3F0437FB" w14:textId="57BB9CF5" w:rsidTr="00385F5E">
        <w:trPr>
          <w:trHeight w:val="284"/>
          <w:del w:id="2572" w:author="Nicolás Riveras Muñoz" w:date="2022-09-13T17:01:00Z"/>
        </w:trPr>
        <w:tc>
          <w:tcPr>
            <w:tcW w:w="1460" w:type="dxa"/>
            <w:tcBorders>
              <w:top w:val="nil"/>
              <w:left w:val="nil"/>
              <w:bottom w:val="single" w:sz="8" w:space="0" w:color="auto"/>
              <w:right w:val="nil"/>
            </w:tcBorders>
            <w:vAlign w:val="center"/>
          </w:tcPr>
          <w:p w14:paraId="6F421A57" w14:textId="54F69C45" w:rsidR="00165A89" w:rsidRPr="00A92BD0" w:rsidDel="00AB3E77" w:rsidRDefault="00165A89" w:rsidP="00385F5E">
            <w:pPr>
              <w:spacing w:line="240" w:lineRule="auto"/>
              <w:jc w:val="center"/>
              <w:rPr>
                <w:del w:id="2573" w:author="Nicolás Riveras Muñoz" w:date="2022-09-13T17:01:00Z"/>
                <w:b/>
                <w:szCs w:val="22"/>
              </w:rPr>
            </w:pPr>
          </w:p>
        </w:tc>
        <w:tc>
          <w:tcPr>
            <w:tcW w:w="1418" w:type="dxa"/>
            <w:tcBorders>
              <w:top w:val="nil"/>
              <w:left w:val="nil"/>
              <w:bottom w:val="single" w:sz="8" w:space="0" w:color="auto"/>
              <w:right w:val="nil"/>
            </w:tcBorders>
            <w:vAlign w:val="center"/>
          </w:tcPr>
          <w:p w14:paraId="55F96B2C" w14:textId="13D5EF31" w:rsidR="00165A89" w:rsidRPr="00A92BD0" w:rsidDel="00AB3E77" w:rsidRDefault="00165A89" w:rsidP="00385F5E">
            <w:pPr>
              <w:spacing w:line="240" w:lineRule="auto"/>
              <w:jc w:val="center"/>
              <w:rPr>
                <w:del w:id="2574" w:author="Nicolás Riveras Muñoz" w:date="2022-09-13T17:01:00Z"/>
                <w:b/>
                <w:szCs w:val="22"/>
              </w:rPr>
            </w:pPr>
          </w:p>
        </w:tc>
        <w:tc>
          <w:tcPr>
            <w:tcW w:w="1559" w:type="dxa"/>
            <w:tcBorders>
              <w:top w:val="nil"/>
              <w:left w:val="nil"/>
              <w:bottom w:val="single" w:sz="8" w:space="0" w:color="auto"/>
              <w:right w:val="nil"/>
            </w:tcBorders>
            <w:vAlign w:val="center"/>
          </w:tcPr>
          <w:p w14:paraId="5C9162A8" w14:textId="1145E267" w:rsidR="00165A89" w:rsidRPr="00A92BD0" w:rsidDel="00AB3E77" w:rsidRDefault="00165A89" w:rsidP="00385F5E">
            <w:pPr>
              <w:spacing w:line="240" w:lineRule="auto"/>
              <w:jc w:val="center"/>
              <w:rPr>
                <w:del w:id="2575" w:author="Nicolás Riveras Muñoz" w:date="2022-09-13T17:01:00Z"/>
                <w:b/>
                <w:szCs w:val="22"/>
              </w:rPr>
            </w:pPr>
          </w:p>
        </w:tc>
        <w:tc>
          <w:tcPr>
            <w:tcW w:w="1701" w:type="dxa"/>
            <w:tcBorders>
              <w:top w:val="nil"/>
              <w:left w:val="nil"/>
              <w:bottom w:val="single" w:sz="8" w:space="0" w:color="auto"/>
              <w:right w:val="nil"/>
            </w:tcBorders>
            <w:vAlign w:val="center"/>
          </w:tcPr>
          <w:p w14:paraId="5082A18B" w14:textId="65E43D9B" w:rsidR="00165A89" w:rsidRPr="00A92BD0" w:rsidDel="00AB3E77" w:rsidRDefault="00165A89" w:rsidP="00385F5E">
            <w:pPr>
              <w:spacing w:line="240" w:lineRule="auto"/>
              <w:jc w:val="center"/>
              <w:rPr>
                <w:del w:id="2576" w:author="Nicolás Riveras Muñoz" w:date="2022-09-13T17:01:00Z"/>
                <w:b/>
                <w:szCs w:val="22"/>
              </w:rPr>
            </w:pPr>
            <w:del w:id="2577" w:author="Nicolás Riveras Muñoz" w:date="2022-09-13T17:01:00Z">
              <w:r w:rsidRPr="00A92BD0" w:rsidDel="00AB3E77">
                <w:rPr>
                  <w:b/>
                  <w:szCs w:val="22"/>
                </w:rPr>
                <w:delText>(cm)</w:delText>
              </w:r>
            </w:del>
          </w:p>
        </w:tc>
        <w:tc>
          <w:tcPr>
            <w:tcW w:w="1701" w:type="dxa"/>
            <w:tcBorders>
              <w:top w:val="nil"/>
              <w:left w:val="nil"/>
              <w:bottom w:val="single" w:sz="8" w:space="0" w:color="auto"/>
              <w:right w:val="nil"/>
            </w:tcBorders>
            <w:vAlign w:val="center"/>
          </w:tcPr>
          <w:p w14:paraId="3E7C3B85" w14:textId="001C4625" w:rsidR="00165A89" w:rsidRPr="00A92BD0" w:rsidDel="00AB3E77" w:rsidRDefault="00165A89" w:rsidP="00385F5E">
            <w:pPr>
              <w:spacing w:line="240" w:lineRule="auto"/>
              <w:jc w:val="center"/>
              <w:rPr>
                <w:del w:id="2578" w:author="Nicolás Riveras Muñoz" w:date="2022-09-13T17:01:00Z"/>
                <w:b/>
                <w:szCs w:val="22"/>
              </w:rPr>
            </w:pPr>
          </w:p>
        </w:tc>
      </w:tr>
      <w:tr w:rsidR="00165A89" w:rsidRPr="00A92BD0" w:rsidDel="00AB3E77" w14:paraId="11B92CDB" w14:textId="54B08553" w:rsidTr="00385F5E">
        <w:trPr>
          <w:trHeight w:val="211"/>
          <w:del w:id="2579" w:author="Nicolás Riveras Muñoz" w:date="2022-09-13T17:01:00Z"/>
        </w:trPr>
        <w:tc>
          <w:tcPr>
            <w:tcW w:w="1460" w:type="dxa"/>
            <w:tcBorders>
              <w:top w:val="nil"/>
              <w:left w:val="nil"/>
              <w:bottom w:val="nil"/>
              <w:right w:val="nil"/>
            </w:tcBorders>
            <w:vAlign w:val="center"/>
          </w:tcPr>
          <w:p w14:paraId="1FE469C8" w14:textId="2097C410" w:rsidR="00165A89" w:rsidRPr="00A92BD0" w:rsidDel="00AB3E77" w:rsidRDefault="00165A89" w:rsidP="00385F5E">
            <w:pPr>
              <w:spacing w:line="240" w:lineRule="auto"/>
              <w:jc w:val="center"/>
              <w:rPr>
                <w:del w:id="2580" w:author="Nicolás Riveras Muñoz" w:date="2022-09-13T17:01:00Z"/>
                <w:szCs w:val="22"/>
              </w:rPr>
            </w:pPr>
            <w:del w:id="2581" w:author="Nicolás Riveras Muñoz" w:date="2022-09-13T17:01:00Z">
              <w:r w:rsidRPr="00A92BD0" w:rsidDel="00AB3E77">
                <w:rPr>
                  <w:szCs w:val="22"/>
                </w:rPr>
                <w:delText>High</w:delText>
              </w:r>
            </w:del>
          </w:p>
        </w:tc>
        <w:tc>
          <w:tcPr>
            <w:tcW w:w="1418" w:type="dxa"/>
            <w:tcBorders>
              <w:top w:val="nil"/>
              <w:left w:val="nil"/>
              <w:bottom w:val="nil"/>
              <w:right w:val="nil"/>
            </w:tcBorders>
            <w:vAlign w:val="center"/>
          </w:tcPr>
          <w:p w14:paraId="18BAF015" w14:textId="0EFB40F8" w:rsidR="00165A89" w:rsidRPr="00A92BD0" w:rsidDel="00AB3E77" w:rsidRDefault="00165A89" w:rsidP="00385F5E">
            <w:pPr>
              <w:spacing w:line="240" w:lineRule="auto"/>
              <w:jc w:val="center"/>
              <w:rPr>
                <w:del w:id="2582" w:author="Nicolás Riveras Muñoz" w:date="2022-09-13T17:01:00Z"/>
                <w:szCs w:val="22"/>
              </w:rPr>
            </w:pPr>
            <w:del w:id="2583" w:author="Nicolás Riveras Muñoz" w:date="2022-09-13T17:01:00Z">
              <w:r w:rsidRPr="00A92BD0" w:rsidDel="00AB3E77">
                <w:rPr>
                  <w:szCs w:val="22"/>
                </w:rPr>
                <w:delText>T1</w:delText>
              </w:r>
            </w:del>
          </w:p>
        </w:tc>
        <w:tc>
          <w:tcPr>
            <w:tcW w:w="1559" w:type="dxa"/>
            <w:tcBorders>
              <w:top w:val="nil"/>
              <w:left w:val="nil"/>
              <w:bottom w:val="nil"/>
              <w:right w:val="nil"/>
            </w:tcBorders>
            <w:vAlign w:val="center"/>
          </w:tcPr>
          <w:p w14:paraId="5699019C" w14:textId="642040E2" w:rsidR="00165A89" w:rsidRPr="00A92BD0" w:rsidDel="00AB3E77" w:rsidRDefault="00EF2A7B" w:rsidP="00385F5E">
            <w:pPr>
              <w:spacing w:line="240" w:lineRule="auto"/>
              <w:jc w:val="center"/>
              <w:rPr>
                <w:del w:id="2584" w:author="Nicolás Riveras Muñoz" w:date="2022-09-13T17:01:00Z"/>
                <w:szCs w:val="22"/>
              </w:rPr>
            </w:pPr>
            <w:del w:id="2585" w:author="Nicolás Riveras Muñoz" w:date="2022-09-13T17:01:00Z">
              <w:r w:rsidDel="00AB3E77">
                <w:rPr>
                  <w:szCs w:val="22"/>
                </w:rPr>
                <w:delText>OT</w:delText>
              </w:r>
            </w:del>
          </w:p>
        </w:tc>
        <w:tc>
          <w:tcPr>
            <w:tcW w:w="1701" w:type="dxa"/>
            <w:tcBorders>
              <w:top w:val="nil"/>
              <w:left w:val="nil"/>
              <w:bottom w:val="nil"/>
              <w:right w:val="nil"/>
            </w:tcBorders>
            <w:vAlign w:val="center"/>
          </w:tcPr>
          <w:p w14:paraId="46DFAF6A" w14:textId="18895758" w:rsidR="00165A89" w:rsidRPr="00A92BD0" w:rsidDel="00AB3E77" w:rsidRDefault="00165A89" w:rsidP="00385F5E">
            <w:pPr>
              <w:spacing w:line="240" w:lineRule="auto"/>
              <w:jc w:val="center"/>
              <w:rPr>
                <w:del w:id="2586" w:author="Nicolás Riveras Muñoz" w:date="2022-09-13T17:01:00Z"/>
                <w:szCs w:val="22"/>
              </w:rPr>
            </w:pPr>
            <w:del w:id="2587" w:author="Nicolás Riveras Muñoz" w:date="2022-09-13T17:01:00Z">
              <w:r w:rsidRPr="00A92BD0" w:rsidDel="00AB3E77">
                <w:rPr>
                  <w:szCs w:val="22"/>
                </w:rPr>
                <w:delText>Topsoil</w:delText>
              </w:r>
            </w:del>
          </w:p>
        </w:tc>
        <w:tc>
          <w:tcPr>
            <w:tcW w:w="1701" w:type="dxa"/>
            <w:tcBorders>
              <w:top w:val="nil"/>
              <w:left w:val="nil"/>
              <w:bottom w:val="nil"/>
              <w:right w:val="nil"/>
            </w:tcBorders>
            <w:vAlign w:val="center"/>
          </w:tcPr>
          <w:p w14:paraId="0E594503" w14:textId="5F0818E9" w:rsidR="00165A89" w:rsidRPr="00A92BD0" w:rsidDel="00AB3E77" w:rsidRDefault="00165A89" w:rsidP="00385F5E">
            <w:pPr>
              <w:spacing w:line="240" w:lineRule="auto"/>
              <w:jc w:val="center"/>
              <w:rPr>
                <w:del w:id="2588" w:author="Nicolás Riveras Muñoz" w:date="2022-09-13T17:01:00Z"/>
                <w:szCs w:val="22"/>
              </w:rPr>
            </w:pPr>
            <w:del w:id="2589" w:author="Nicolás Riveras Muñoz" w:date="2022-09-13T17:01:00Z">
              <w:r w:rsidRPr="00A92BD0" w:rsidDel="00AB3E77">
                <w:rPr>
                  <w:szCs w:val="22"/>
                </w:rPr>
                <w:delText>1.33 (± 0.37)</w:delText>
              </w:r>
            </w:del>
          </w:p>
        </w:tc>
      </w:tr>
      <w:tr w:rsidR="00165A89" w:rsidRPr="00A92BD0" w:rsidDel="00AB3E77" w14:paraId="0DCCEF52" w14:textId="1DCAA91E" w:rsidTr="00385F5E">
        <w:trPr>
          <w:trHeight w:val="222"/>
          <w:del w:id="2590" w:author="Nicolás Riveras Muñoz" w:date="2022-09-13T17:01:00Z"/>
        </w:trPr>
        <w:tc>
          <w:tcPr>
            <w:tcW w:w="1460" w:type="dxa"/>
            <w:tcBorders>
              <w:top w:val="nil"/>
              <w:left w:val="nil"/>
              <w:bottom w:val="nil"/>
              <w:right w:val="nil"/>
            </w:tcBorders>
            <w:vAlign w:val="center"/>
          </w:tcPr>
          <w:p w14:paraId="07FA79D8" w14:textId="4146A555" w:rsidR="00165A89" w:rsidRPr="00A92BD0" w:rsidDel="00AB3E77" w:rsidRDefault="00165A89" w:rsidP="00385F5E">
            <w:pPr>
              <w:spacing w:line="240" w:lineRule="auto"/>
              <w:jc w:val="center"/>
              <w:rPr>
                <w:del w:id="2591" w:author="Nicolás Riveras Muñoz" w:date="2022-09-13T17:01:00Z"/>
                <w:szCs w:val="22"/>
              </w:rPr>
            </w:pPr>
            <w:del w:id="2592" w:author="Nicolás Riveras Muñoz" w:date="2022-09-13T17:01:00Z">
              <w:r w:rsidRPr="00A92BD0" w:rsidDel="00AB3E77">
                <w:rPr>
                  <w:szCs w:val="22"/>
                </w:rPr>
                <w:delText>PR</w:delText>
              </w:r>
            </w:del>
          </w:p>
        </w:tc>
        <w:tc>
          <w:tcPr>
            <w:tcW w:w="1418" w:type="dxa"/>
            <w:tcBorders>
              <w:top w:val="nil"/>
              <w:left w:val="nil"/>
              <w:bottom w:val="nil"/>
              <w:right w:val="nil"/>
            </w:tcBorders>
            <w:vAlign w:val="center"/>
          </w:tcPr>
          <w:p w14:paraId="2F21145C" w14:textId="42231979" w:rsidR="00165A89" w:rsidRPr="00A92BD0" w:rsidDel="00AB3E77" w:rsidRDefault="00165A89" w:rsidP="00385F5E">
            <w:pPr>
              <w:spacing w:line="240" w:lineRule="auto"/>
              <w:jc w:val="center"/>
              <w:rPr>
                <w:del w:id="2593" w:author="Nicolás Riveras Muñoz" w:date="2022-09-13T17:01:00Z"/>
                <w:szCs w:val="22"/>
              </w:rPr>
            </w:pPr>
            <w:del w:id="2594" w:author="Nicolás Riveras Muñoz" w:date="2022-09-13T17:01:00Z">
              <w:r w:rsidRPr="00A92BD0" w:rsidDel="00AB3E77">
                <w:rPr>
                  <w:szCs w:val="22"/>
                </w:rPr>
                <w:delText>T2</w:delText>
              </w:r>
            </w:del>
          </w:p>
        </w:tc>
        <w:tc>
          <w:tcPr>
            <w:tcW w:w="1559" w:type="dxa"/>
            <w:tcBorders>
              <w:top w:val="nil"/>
              <w:left w:val="nil"/>
              <w:bottom w:val="nil"/>
              <w:right w:val="nil"/>
            </w:tcBorders>
            <w:vAlign w:val="center"/>
          </w:tcPr>
          <w:p w14:paraId="2316CC70" w14:textId="0E308296" w:rsidR="00165A89" w:rsidRPr="00A92BD0" w:rsidDel="00AB3E77" w:rsidRDefault="00EF2A7B" w:rsidP="00385F5E">
            <w:pPr>
              <w:spacing w:line="240" w:lineRule="auto"/>
              <w:jc w:val="center"/>
              <w:rPr>
                <w:del w:id="2595" w:author="Nicolás Riveras Muñoz" w:date="2022-09-13T17:01:00Z"/>
                <w:szCs w:val="22"/>
              </w:rPr>
            </w:pPr>
            <w:del w:id="2596" w:author="Nicolás Riveras Muñoz" w:date="2022-09-13T17:01:00Z">
              <w:r w:rsidDel="00AB3E77">
                <w:rPr>
                  <w:szCs w:val="22"/>
                </w:rPr>
                <w:delText>OT</w:delText>
              </w:r>
            </w:del>
          </w:p>
        </w:tc>
        <w:tc>
          <w:tcPr>
            <w:tcW w:w="1701" w:type="dxa"/>
            <w:tcBorders>
              <w:top w:val="nil"/>
              <w:left w:val="nil"/>
              <w:bottom w:val="nil"/>
              <w:right w:val="nil"/>
            </w:tcBorders>
            <w:vAlign w:val="center"/>
          </w:tcPr>
          <w:p w14:paraId="3CADB550" w14:textId="1FFF9A8E" w:rsidR="00165A89" w:rsidRPr="00A92BD0" w:rsidDel="00AB3E77" w:rsidRDefault="00165A89" w:rsidP="00385F5E">
            <w:pPr>
              <w:spacing w:line="240" w:lineRule="auto"/>
              <w:jc w:val="center"/>
              <w:rPr>
                <w:del w:id="2597" w:author="Nicolás Riveras Muñoz" w:date="2022-09-13T17:01:00Z"/>
                <w:szCs w:val="22"/>
              </w:rPr>
            </w:pPr>
            <w:del w:id="2598" w:author="Nicolás Riveras Muñoz" w:date="2022-09-13T17:01:00Z">
              <w:r w:rsidRPr="00A92BD0" w:rsidDel="00AB3E77">
                <w:rPr>
                  <w:szCs w:val="22"/>
                </w:rPr>
                <w:delText>Subsoil</w:delText>
              </w:r>
            </w:del>
          </w:p>
        </w:tc>
        <w:tc>
          <w:tcPr>
            <w:tcW w:w="1701" w:type="dxa"/>
            <w:tcBorders>
              <w:top w:val="nil"/>
              <w:left w:val="nil"/>
              <w:bottom w:val="nil"/>
              <w:right w:val="nil"/>
            </w:tcBorders>
            <w:vAlign w:val="center"/>
          </w:tcPr>
          <w:p w14:paraId="6F11829F" w14:textId="0111AA9B" w:rsidR="00165A89" w:rsidRPr="00A92BD0" w:rsidDel="00AB3E77" w:rsidRDefault="00165A89" w:rsidP="00385F5E">
            <w:pPr>
              <w:spacing w:line="240" w:lineRule="auto"/>
              <w:jc w:val="center"/>
              <w:rPr>
                <w:del w:id="2599" w:author="Nicolás Riveras Muñoz" w:date="2022-09-13T17:01:00Z"/>
                <w:szCs w:val="22"/>
              </w:rPr>
            </w:pPr>
            <w:del w:id="2600" w:author="Nicolás Riveras Muñoz" w:date="2022-09-13T17:01:00Z">
              <w:r w:rsidRPr="00A92BD0" w:rsidDel="00AB3E77">
                <w:rPr>
                  <w:szCs w:val="22"/>
                </w:rPr>
                <w:delText>1.57 (± 0.38)</w:delText>
              </w:r>
            </w:del>
          </w:p>
        </w:tc>
      </w:tr>
      <w:tr w:rsidR="00165A89" w:rsidRPr="00A92BD0" w:rsidDel="00AB3E77" w14:paraId="222A9C02" w14:textId="094EDB7B" w:rsidTr="00385F5E">
        <w:trPr>
          <w:trHeight w:val="283"/>
          <w:del w:id="2601" w:author="Nicolás Riveras Muñoz" w:date="2022-09-13T17:01:00Z"/>
        </w:trPr>
        <w:tc>
          <w:tcPr>
            <w:tcW w:w="1460" w:type="dxa"/>
            <w:tcBorders>
              <w:top w:val="nil"/>
              <w:left w:val="nil"/>
              <w:bottom w:val="nil"/>
              <w:right w:val="nil"/>
            </w:tcBorders>
            <w:vAlign w:val="center"/>
          </w:tcPr>
          <w:p w14:paraId="0A05E373" w14:textId="02C6AF35" w:rsidR="00165A89" w:rsidRPr="00A92BD0" w:rsidDel="00AB3E77" w:rsidRDefault="00165A89" w:rsidP="00385F5E">
            <w:pPr>
              <w:spacing w:line="240" w:lineRule="auto"/>
              <w:jc w:val="center"/>
              <w:rPr>
                <w:del w:id="2602" w:author="Nicolás Riveras Muñoz" w:date="2022-09-13T17:01:00Z"/>
                <w:szCs w:val="22"/>
              </w:rPr>
            </w:pPr>
          </w:p>
        </w:tc>
        <w:tc>
          <w:tcPr>
            <w:tcW w:w="1418" w:type="dxa"/>
            <w:tcBorders>
              <w:top w:val="nil"/>
              <w:left w:val="nil"/>
              <w:bottom w:val="nil"/>
              <w:right w:val="nil"/>
            </w:tcBorders>
            <w:vAlign w:val="center"/>
          </w:tcPr>
          <w:p w14:paraId="1EF37145" w14:textId="6F540CA1" w:rsidR="00165A89" w:rsidRPr="00A92BD0" w:rsidDel="00AB3E77" w:rsidRDefault="00165A89" w:rsidP="00385F5E">
            <w:pPr>
              <w:spacing w:line="240" w:lineRule="auto"/>
              <w:jc w:val="center"/>
              <w:rPr>
                <w:del w:id="2603" w:author="Nicolás Riveras Muñoz" w:date="2022-09-13T17:01:00Z"/>
                <w:szCs w:val="22"/>
              </w:rPr>
            </w:pPr>
            <w:del w:id="2604" w:author="Nicolás Riveras Muñoz" w:date="2022-09-13T17:01:00Z">
              <w:r w:rsidRPr="00A92BD0" w:rsidDel="00AB3E77">
                <w:rPr>
                  <w:szCs w:val="22"/>
                </w:rPr>
                <w:delText>T3</w:delText>
              </w:r>
            </w:del>
          </w:p>
        </w:tc>
        <w:tc>
          <w:tcPr>
            <w:tcW w:w="1559" w:type="dxa"/>
            <w:tcBorders>
              <w:top w:val="nil"/>
              <w:left w:val="nil"/>
              <w:bottom w:val="nil"/>
              <w:right w:val="nil"/>
            </w:tcBorders>
            <w:vAlign w:val="center"/>
          </w:tcPr>
          <w:p w14:paraId="7C4D2A45" w14:textId="60DD9AF2" w:rsidR="00165A89" w:rsidRPr="00A92BD0" w:rsidDel="00AB3E77" w:rsidRDefault="00EF2A7B" w:rsidP="00385F5E">
            <w:pPr>
              <w:spacing w:line="240" w:lineRule="auto"/>
              <w:jc w:val="center"/>
              <w:rPr>
                <w:del w:id="2605" w:author="Nicolás Riveras Muñoz" w:date="2022-09-13T17:01:00Z"/>
                <w:szCs w:val="22"/>
              </w:rPr>
            </w:pPr>
            <w:del w:id="2606" w:author="Nicolás Riveras Muñoz" w:date="2022-09-13T17:01:00Z">
              <w:r w:rsidDel="00AB3E77">
                <w:rPr>
                  <w:szCs w:val="22"/>
                </w:rPr>
                <w:delText>IT</w:delText>
              </w:r>
            </w:del>
          </w:p>
        </w:tc>
        <w:tc>
          <w:tcPr>
            <w:tcW w:w="1701" w:type="dxa"/>
            <w:tcBorders>
              <w:top w:val="nil"/>
              <w:left w:val="nil"/>
              <w:bottom w:val="nil"/>
              <w:right w:val="nil"/>
            </w:tcBorders>
            <w:vAlign w:val="center"/>
          </w:tcPr>
          <w:p w14:paraId="375BA0D6" w14:textId="581B6CF6" w:rsidR="00165A89" w:rsidRPr="00A92BD0" w:rsidDel="00AB3E77" w:rsidRDefault="00165A89" w:rsidP="00385F5E">
            <w:pPr>
              <w:spacing w:line="240" w:lineRule="auto"/>
              <w:jc w:val="center"/>
              <w:rPr>
                <w:del w:id="2607" w:author="Nicolás Riveras Muñoz" w:date="2022-09-13T17:01:00Z"/>
                <w:szCs w:val="22"/>
              </w:rPr>
            </w:pPr>
            <w:del w:id="2608" w:author="Nicolás Riveras Muñoz" w:date="2022-09-13T17:01:00Z">
              <w:r w:rsidRPr="00A92BD0" w:rsidDel="00AB3E77">
                <w:rPr>
                  <w:szCs w:val="22"/>
                </w:rPr>
                <w:delText>Topsoil</w:delText>
              </w:r>
            </w:del>
          </w:p>
        </w:tc>
        <w:tc>
          <w:tcPr>
            <w:tcW w:w="1701" w:type="dxa"/>
            <w:tcBorders>
              <w:top w:val="nil"/>
              <w:left w:val="nil"/>
              <w:bottom w:val="nil"/>
              <w:right w:val="nil"/>
            </w:tcBorders>
            <w:vAlign w:val="center"/>
          </w:tcPr>
          <w:p w14:paraId="513610AD" w14:textId="5EE81A89" w:rsidR="00165A89" w:rsidRPr="00A92BD0" w:rsidDel="00AB3E77" w:rsidRDefault="00165A89" w:rsidP="00385F5E">
            <w:pPr>
              <w:spacing w:line="240" w:lineRule="auto"/>
              <w:jc w:val="center"/>
              <w:rPr>
                <w:del w:id="2609" w:author="Nicolás Riveras Muñoz" w:date="2022-09-13T17:01:00Z"/>
                <w:szCs w:val="22"/>
              </w:rPr>
            </w:pPr>
            <w:del w:id="2610" w:author="Nicolás Riveras Muñoz" w:date="2022-09-13T17:01:00Z">
              <w:r w:rsidRPr="00A92BD0" w:rsidDel="00AB3E77">
                <w:rPr>
                  <w:szCs w:val="22"/>
                </w:rPr>
                <w:delText>1.64 (± 0.42)</w:delText>
              </w:r>
            </w:del>
          </w:p>
        </w:tc>
      </w:tr>
      <w:tr w:rsidR="00165A89" w:rsidRPr="00A92BD0" w:rsidDel="00AB3E77" w14:paraId="489C0A66" w14:textId="695E7328" w:rsidTr="00385F5E">
        <w:trPr>
          <w:trHeight w:val="274"/>
          <w:del w:id="2611" w:author="Nicolás Riveras Muñoz" w:date="2022-09-13T17:01:00Z"/>
        </w:trPr>
        <w:tc>
          <w:tcPr>
            <w:tcW w:w="1460" w:type="dxa"/>
            <w:tcBorders>
              <w:top w:val="nil"/>
              <w:left w:val="nil"/>
              <w:bottom w:val="single" w:sz="8" w:space="0" w:color="auto"/>
              <w:right w:val="nil"/>
            </w:tcBorders>
            <w:vAlign w:val="center"/>
          </w:tcPr>
          <w:p w14:paraId="57AFC66D" w14:textId="7F384CE0" w:rsidR="00165A89" w:rsidRPr="00A92BD0" w:rsidDel="00AB3E77" w:rsidRDefault="00165A89" w:rsidP="00385F5E">
            <w:pPr>
              <w:spacing w:line="240" w:lineRule="auto"/>
              <w:jc w:val="center"/>
              <w:rPr>
                <w:del w:id="2612" w:author="Nicolás Riveras Muñoz" w:date="2022-09-13T17:01:00Z"/>
                <w:szCs w:val="22"/>
              </w:rPr>
            </w:pPr>
            <w:del w:id="2613" w:author="Nicolás Riveras Muñoz" w:date="2022-09-13T17:01:00Z">
              <w:r w:rsidRPr="00A92BD0" w:rsidDel="00AB3E77">
                <w:rPr>
                  <w:szCs w:val="22"/>
                </w:rPr>
                <w:delText> </w:delText>
              </w:r>
            </w:del>
          </w:p>
        </w:tc>
        <w:tc>
          <w:tcPr>
            <w:tcW w:w="1418" w:type="dxa"/>
            <w:tcBorders>
              <w:top w:val="nil"/>
              <w:left w:val="nil"/>
              <w:bottom w:val="single" w:sz="8" w:space="0" w:color="auto"/>
              <w:right w:val="nil"/>
            </w:tcBorders>
            <w:vAlign w:val="center"/>
          </w:tcPr>
          <w:p w14:paraId="0D5C2B4D" w14:textId="0A4B2AE1" w:rsidR="00165A89" w:rsidRPr="00A92BD0" w:rsidDel="00AB3E77" w:rsidRDefault="00165A89" w:rsidP="00385F5E">
            <w:pPr>
              <w:spacing w:line="240" w:lineRule="auto"/>
              <w:jc w:val="center"/>
              <w:rPr>
                <w:del w:id="2614" w:author="Nicolás Riveras Muñoz" w:date="2022-09-13T17:01:00Z"/>
                <w:szCs w:val="22"/>
              </w:rPr>
            </w:pPr>
            <w:del w:id="2615" w:author="Nicolás Riveras Muñoz" w:date="2022-09-13T17:01:00Z">
              <w:r w:rsidRPr="00A92BD0" w:rsidDel="00AB3E77">
                <w:rPr>
                  <w:szCs w:val="22"/>
                </w:rPr>
                <w:delText>T4</w:delText>
              </w:r>
            </w:del>
          </w:p>
        </w:tc>
        <w:tc>
          <w:tcPr>
            <w:tcW w:w="1559" w:type="dxa"/>
            <w:tcBorders>
              <w:top w:val="nil"/>
              <w:left w:val="nil"/>
              <w:bottom w:val="single" w:sz="8" w:space="0" w:color="auto"/>
              <w:right w:val="nil"/>
            </w:tcBorders>
            <w:vAlign w:val="center"/>
          </w:tcPr>
          <w:p w14:paraId="23F5EB70" w14:textId="4A49AC97" w:rsidR="00165A89" w:rsidRPr="00A92BD0" w:rsidDel="00AB3E77" w:rsidRDefault="00EF2A7B" w:rsidP="00385F5E">
            <w:pPr>
              <w:spacing w:line="240" w:lineRule="auto"/>
              <w:jc w:val="center"/>
              <w:rPr>
                <w:del w:id="2616" w:author="Nicolás Riveras Muñoz" w:date="2022-09-13T17:01:00Z"/>
                <w:szCs w:val="22"/>
              </w:rPr>
            </w:pPr>
            <w:del w:id="2617" w:author="Nicolás Riveras Muñoz" w:date="2022-09-13T17:01:00Z">
              <w:r w:rsidDel="00AB3E77">
                <w:rPr>
                  <w:szCs w:val="22"/>
                </w:rPr>
                <w:delText>IT</w:delText>
              </w:r>
            </w:del>
          </w:p>
        </w:tc>
        <w:tc>
          <w:tcPr>
            <w:tcW w:w="1701" w:type="dxa"/>
            <w:tcBorders>
              <w:top w:val="nil"/>
              <w:left w:val="nil"/>
              <w:bottom w:val="single" w:sz="8" w:space="0" w:color="auto"/>
              <w:right w:val="nil"/>
            </w:tcBorders>
            <w:vAlign w:val="center"/>
          </w:tcPr>
          <w:p w14:paraId="2C55DF96" w14:textId="45209D24" w:rsidR="00165A89" w:rsidRPr="00A92BD0" w:rsidDel="00AB3E77" w:rsidRDefault="00165A89" w:rsidP="00385F5E">
            <w:pPr>
              <w:spacing w:line="240" w:lineRule="auto"/>
              <w:jc w:val="center"/>
              <w:rPr>
                <w:del w:id="2618" w:author="Nicolás Riveras Muñoz" w:date="2022-09-13T17:01:00Z"/>
                <w:szCs w:val="22"/>
              </w:rPr>
            </w:pPr>
            <w:del w:id="2619" w:author="Nicolás Riveras Muñoz" w:date="2022-09-13T17:01:00Z">
              <w:r w:rsidRPr="00A92BD0" w:rsidDel="00AB3E77">
                <w:rPr>
                  <w:szCs w:val="22"/>
                </w:rPr>
                <w:delText>Subsoil</w:delText>
              </w:r>
            </w:del>
          </w:p>
        </w:tc>
        <w:tc>
          <w:tcPr>
            <w:tcW w:w="1701" w:type="dxa"/>
            <w:tcBorders>
              <w:top w:val="nil"/>
              <w:left w:val="nil"/>
              <w:bottom w:val="single" w:sz="8" w:space="0" w:color="auto"/>
              <w:right w:val="nil"/>
            </w:tcBorders>
            <w:vAlign w:val="center"/>
          </w:tcPr>
          <w:p w14:paraId="756F444C" w14:textId="20AEB4E5" w:rsidR="00165A89" w:rsidRPr="00A92BD0" w:rsidDel="00AB3E77" w:rsidRDefault="00165A89" w:rsidP="00385F5E">
            <w:pPr>
              <w:spacing w:line="240" w:lineRule="auto"/>
              <w:jc w:val="center"/>
              <w:rPr>
                <w:del w:id="2620" w:author="Nicolás Riveras Muñoz" w:date="2022-09-13T17:01:00Z"/>
                <w:szCs w:val="22"/>
              </w:rPr>
            </w:pPr>
            <w:del w:id="2621" w:author="Nicolás Riveras Muñoz" w:date="2022-09-13T17:01:00Z">
              <w:r w:rsidRPr="00A92BD0" w:rsidDel="00AB3E77">
                <w:rPr>
                  <w:szCs w:val="22"/>
                </w:rPr>
                <w:delText>1.39 (± 0.40)</w:delText>
              </w:r>
            </w:del>
          </w:p>
        </w:tc>
      </w:tr>
      <w:tr w:rsidR="00165A89" w:rsidRPr="00A92BD0" w:rsidDel="00AB3E77" w14:paraId="25F7FFFD" w14:textId="16D2451E" w:rsidTr="00385F5E">
        <w:trPr>
          <w:trHeight w:val="213"/>
          <w:del w:id="2622" w:author="Nicolás Riveras Muñoz" w:date="2022-09-13T17:01:00Z"/>
        </w:trPr>
        <w:tc>
          <w:tcPr>
            <w:tcW w:w="1460" w:type="dxa"/>
            <w:tcBorders>
              <w:top w:val="nil"/>
              <w:left w:val="nil"/>
              <w:bottom w:val="nil"/>
              <w:right w:val="nil"/>
            </w:tcBorders>
            <w:vAlign w:val="center"/>
          </w:tcPr>
          <w:p w14:paraId="2547CF63" w14:textId="0151E2D5" w:rsidR="00165A89" w:rsidRPr="00A92BD0" w:rsidDel="00AB3E77" w:rsidRDefault="00165A89" w:rsidP="00385F5E">
            <w:pPr>
              <w:spacing w:line="240" w:lineRule="auto"/>
              <w:jc w:val="center"/>
              <w:rPr>
                <w:del w:id="2623" w:author="Nicolás Riveras Muñoz" w:date="2022-09-13T17:01:00Z"/>
                <w:szCs w:val="22"/>
              </w:rPr>
            </w:pPr>
            <w:del w:id="2624" w:author="Nicolás Riveras Muñoz" w:date="2022-09-13T17:01:00Z">
              <w:r w:rsidRPr="00A92BD0" w:rsidDel="00AB3E77">
                <w:rPr>
                  <w:szCs w:val="22"/>
                </w:rPr>
                <w:delText>Low</w:delText>
              </w:r>
            </w:del>
          </w:p>
        </w:tc>
        <w:tc>
          <w:tcPr>
            <w:tcW w:w="1418" w:type="dxa"/>
            <w:tcBorders>
              <w:top w:val="nil"/>
              <w:left w:val="nil"/>
              <w:bottom w:val="nil"/>
              <w:right w:val="nil"/>
            </w:tcBorders>
            <w:vAlign w:val="center"/>
          </w:tcPr>
          <w:p w14:paraId="4EEBC4C2" w14:textId="355A56F7" w:rsidR="00165A89" w:rsidRPr="00A92BD0" w:rsidDel="00AB3E77" w:rsidRDefault="00165A89" w:rsidP="00385F5E">
            <w:pPr>
              <w:spacing w:line="240" w:lineRule="auto"/>
              <w:jc w:val="center"/>
              <w:rPr>
                <w:del w:id="2625" w:author="Nicolás Riveras Muñoz" w:date="2022-09-13T17:01:00Z"/>
                <w:szCs w:val="22"/>
              </w:rPr>
            </w:pPr>
            <w:del w:id="2626" w:author="Nicolás Riveras Muñoz" w:date="2022-09-13T17:01:00Z">
              <w:r w:rsidRPr="00A92BD0" w:rsidDel="00AB3E77">
                <w:rPr>
                  <w:szCs w:val="22"/>
                </w:rPr>
                <w:delText>T1</w:delText>
              </w:r>
            </w:del>
          </w:p>
        </w:tc>
        <w:tc>
          <w:tcPr>
            <w:tcW w:w="1559" w:type="dxa"/>
            <w:tcBorders>
              <w:top w:val="nil"/>
              <w:left w:val="nil"/>
              <w:bottom w:val="nil"/>
              <w:right w:val="nil"/>
            </w:tcBorders>
            <w:vAlign w:val="center"/>
          </w:tcPr>
          <w:p w14:paraId="45E81E5E" w14:textId="20FE12C9" w:rsidR="00165A89" w:rsidRPr="00A92BD0" w:rsidDel="00AB3E77" w:rsidRDefault="00EF2A7B" w:rsidP="00385F5E">
            <w:pPr>
              <w:spacing w:line="240" w:lineRule="auto"/>
              <w:jc w:val="center"/>
              <w:rPr>
                <w:del w:id="2627" w:author="Nicolás Riveras Muñoz" w:date="2022-09-13T17:01:00Z"/>
                <w:szCs w:val="22"/>
              </w:rPr>
            </w:pPr>
            <w:del w:id="2628" w:author="Nicolás Riveras Muñoz" w:date="2022-09-13T17:01:00Z">
              <w:r w:rsidDel="00AB3E77">
                <w:rPr>
                  <w:szCs w:val="22"/>
                </w:rPr>
                <w:delText>OT</w:delText>
              </w:r>
            </w:del>
          </w:p>
        </w:tc>
        <w:tc>
          <w:tcPr>
            <w:tcW w:w="1701" w:type="dxa"/>
            <w:tcBorders>
              <w:top w:val="nil"/>
              <w:left w:val="nil"/>
              <w:bottom w:val="nil"/>
              <w:right w:val="nil"/>
            </w:tcBorders>
            <w:vAlign w:val="center"/>
          </w:tcPr>
          <w:p w14:paraId="74E1D875" w14:textId="3E977AB0" w:rsidR="00165A89" w:rsidRPr="00A92BD0" w:rsidDel="00AB3E77" w:rsidRDefault="00165A89" w:rsidP="00385F5E">
            <w:pPr>
              <w:spacing w:line="240" w:lineRule="auto"/>
              <w:jc w:val="center"/>
              <w:rPr>
                <w:del w:id="2629" w:author="Nicolás Riveras Muñoz" w:date="2022-09-13T17:01:00Z"/>
                <w:szCs w:val="22"/>
              </w:rPr>
            </w:pPr>
            <w:del w:id="2630" w:author="Nicolás Riveras Muñoz" w:date="2022-09-13T17:01:00Z">
              <w:r w:rsidRPr="00A92BD0" w:rsidDel="00AB3E77">
                <w:rPr>
                  <w:szCs w:val="22"/>
                </w:rPr>
                <w:delText>Topsoil</w:delText>
              </w:r>
            </w:del>
          </w:p>
        </w:tc>
        <w:tc>
          <w:tcPr>
            <w:tcW w:w="1701" w:type="dxa"/>
            <w:tcBorders>
              <w:top w:val="nil"/>
              <w:left w:val="nil"/>
              <w:bottom w:val="nil"/>
              <w:right w:val="nil"/>
            </w:tcBorders>
            <w:vAlign w:val="center"/>
          </w:tcPr>
          <w:p w14:paraId="1739F851" w14:textId="49713385" w:rsidR="00165A89" w:rsidRPr="00A92BD0" w:rsidDel="00AB3E77" w:rsidRDefault="00165A89" w:rsidP="00385F5E">
            <w:pPr>
              <w:spacing w:line="240" w:lineRule="auto"/>
              <w:jc w:val="center"/>
              <w:rPr>
                <w:del w:id="2631" w:author="Nicolás Riveras Muñoz" w:date="2022-09-13T17:01:00Z"/>
                <w:szCs w:val="22"/>
              </w:rPr>
            </w:pPr>
            <w:del w:id="2632" w:author="Nicolás Riveras Muñoz" w:date="2022-09-13T17:01:00Z">
              <w:r w:rsidRPr="00A92BD0" w:rsidDel="00AB3E77">
                <w:rPr>
                  <w:szCs w:val="22"/>
                </w:rPr>
                <w:delText>1.70 (± 0.63)</w:delText>
              </w:r>
            </w:del>
          </w:p>
        </w:tc>
      </w:tr>
      <w:tr w:rsidR="00165A89" w:rsidRPr="00A92BD0" w:rsidDel="00AB3E77" w14:paraId="23A60FE5" w14:textId="1BB86BC6" w:rsidTr="00385F5E">
        <w:trPr>
          <w:trHeight w:val="282"/>
          <w:del w:id="2633" w:author="Nicolás Riveras Muñoz" w:date="2022-09-13T17:01:00Z"/>
        </w:trPr>
        <w:tc>
          <w:tcPr>
            <w:tcW w:w="1460" w:type="dxa"/>
            <w:tcBorders>
              <w:top w:val="nil"/>
              <w:left w:val="nil"/>
              <w:bottom w:val="nil"/>
              <w:right w:val="nil"/>
            </w:tcBorders>
            <w:vAlign w:val="center"/>
          </w:tcPr>
          <w:p w14:paraId="3624481B" w14:textId="2361CDEF" w:rsidR="00165A89" w:rsidRPr="00A92BD0" w:rsidDel="00AB3E77" w:rsidRDefault="00165A89" w:rsidP="00385F5E">
            <w:pPr>
              <w:spacing w:line="240" w:lineRule="auto"/>
              <w:jc w:val="center"/>
              <w:rPr>
                <w:del w:id="2634" w:author="Nicolás Riveras Muñoz" w:date="2022-09-13T17:01:00Z"/>
                <w:szCs w:val="22"/>
              </w:rPr>
            </w:pPr>
            <w:del w:id="2635" w:author="Nicolás Riveras Muñoz" w:date="2022-09-13T17:01:00Z">
              <w:r w:rsidRPr="00A92BD0" w:rsidDel="00AB3E77">
                <w:rPr>
                  <w:szCs w:val="22"/>
                </w:rPr>
                <w:delText>PR</w:delText>
              </w:r>
            </w:del>
          </w:p>
        </w:tc>
        <w:tc>
          <w:tcPr>
            <w:tcW w:w="1418" w:type="dxa"/>
            <w:tcBorders>
              <w:top w:val="nil"/>
              <w:left w:val="nil"/>
              <w:bottom w:val="nil"/>
              <w:right w:val="nil"/>
            </w:tcBorders>
            <w:vAlign w:val="center"/>
          </w:tcPr>
          <w:p w14:paraId="28EEFA51" w14:textId="20AF4AE9" w:rsidR="00165A89" w:rsidRPr="00A92BD0" w:rsidDel="00AB3E77" w:rsidRDefault="00165A89" w:rsidP="00385F5E">
            <w:pPr>
              <w:spacing w:line="240" w:lineRule="auto"/>
              <w:jc w:val="center"/>
              <w:rPr>
                <w:del w:id="2636" w:author="Nicolás Riveras Muñoz" w:date="2022-09-13T17:01:00Z"/>
                <w:szCs w:val="22"/>
              </w:rPr>
            </w:pPr>
            <w:del w:id="2637" w:author="Nicolás Riveras Muñoz" w:date="2022-09-13T17:01:00Z">
              <w:r w:rsidRPr="00A92BD0" w:rsidDel="00AB3E77">
                <w:rPr>
                  <w:szCs w:val="22"/>
                </w:rPr>
                <w:delText>T2</w:delText>
              </w:r>
            </w:del>
          </w:p>
        </w:tc>
        <w:tc>
          <w:tcPr>
            <w:tcW w:w="1559" w:type="dxa"/>
            <w:tcBorders>
              <w:top w:val="nil"/>
              <w:left w:val="nil"/>
              <w:bottom w:val="nil"/>
              <w:right w:val="nil"/>
            </w:tcBorders>
            <w:vAlign w:val="center"/>
          </w:tcPr>
          <w:p w14:paraId="7305CC57" w14:textId="599B8E53" w:rsidR="00165A89" w:rsidRPr="00A92BD0" w:rsidDel="00AB3E77" w:rsidRDefault="00EF2A7B" w:rsidP="00385F5E">
            <w:pPr>
              <w:spacing w:line="240" w:lineRule="auto"/>
              <w:jc w:val="center"/>
              <w:rPr>
                <w:del w:id="2638" w:author="Nicolás Riveras Muñoz" w:date="2022-09-13T17:01:00Z"/>
                <w:szCs w:val="22"/>
              </w:rPr>
            </w:pPr>
            <w:del w:id="2639" w:author="Nicolás Riveras Muñoz" w:date="2022-09-13T17:01:00Z">
              <w:r w:rsidDel="00AB3E77">
                <w:rPr>
                  <w:szCs w:val="22"/>
                </w:rPr>
                <w:delText>OT</w:delText>
              </w:r>
            </w:del>
          </w:p>
        </w:tc>
        <w:tc>
          <w:tcPr>
            <w:tcW w:w="1701" w:type="dxa"/>
            <w:tcBorders>
              <w:top w:val="nil"/>
              <w:left w:val="nil"/>
              <w:bottom w:val="nil"/>
              <w:right w:val="nil"/>
            </w:tcBorders>
            <w:vAlign w:val="center"/>
          </w:tcPr>
          <w:p w14:paraId="407D1A6B" w14:textId="5AAC53DF" w:rsidR="00165A89" w:rsidRPr="00A92BD0" w:rsidDel="00AB3E77" w:rsidRDefault="00165A89" w:rsidP="00385F5E">
            <w:pPr>
              <w:spacing w:line="240" w:lineRule="auto"/>
              <w:jc w:val="center"/>
              <w:rPr>
                <w:del w:id="2640" w:author="Nicolás Riveras Muñoz" w:date="2022-09-13T17:01:00Z"/>
                <w:szCs w:val="22"/>
              </w:rPr>
            </w:pPr>
            <w:del w:id="2641" w:author="Nicolás Riveras Muñoz" w:date="2022-09-13T17:01:00Z">
              <w:r w:rsidRPr="00A92BD0" w:rsidDel="00AB3E77">
                <w:rPr>
                  <w:szCs w:val="22"/>
                </w:rPr>
                <w:delText>Subsoil</w:delText>
              </w:r>
            </w:del>
          </w:p>
        </w:tc>
        <w:tc>
          <w:tcPr>
            <w:tcW w:w="1701" w:type="dxa"/>
            <w:tcBorders>
              <w:top w:val="nil"/>
              <w:left w:val="nil"/>
              <w:bottom w:val="nil"/>
              <w:right w:val="nil"/>
            </w:tcBorders>
            <w:vAlign w:val="center"/>
          </w:tcPr>
          <w:p w14:paraId="1A6B5B9B" w14:textId="354E6654" w:rsidR="00165A89" w:rsidRPr="00A92BD0" w:rsidDel="00AB3E77" w:rsidRDefault="00165A89" w:rsidP="00385F5E">
            <w:pPr>
              <w:spacing w:line="240" w:lineRule="auto"/>
              <w:jc w:val="center"/>
              <w:rPr>
                <w:del w:id="2642" w:author="Nicolás Riveras Muñoz" w:date="2022-09-13T17:01:00Z"/>
                <w:szCs w:val="22"/>
              </w:rPr>
            </w:pPr>
            <w:del w:id="2643" w:author="Nicolás Riveras Muñoz" w:date="2022-09-13T17:01:00Z">
              <w:r w:rsidRPr="00A92BD0" w:rsidDel="00AB3E77">
                <w:rPr>
                  <w:szCs w:val="22"/>
                </w:rPr>
                <w:delText>1.58 (± 0.69)</w:delText>
              </w:r>
            </w:del>
          </w:p>
        </w:tc>
      </w:tr>
      <w:tr w:rsidR="00165A89" w:rsidRPr="00A92BD0" w:rsidDel="00AB3E77" w14:paraId="1E846F57" w14:textId="748945A2" w:rsidTr="00385F5E">
        <w:trPr>
          <w:trHeight w:val="285"/>
          <w:del w:id="2644" w:author="Nicolás Riveras Muñoz" w:date="2022-09-13T17:01:00Z"/>
        </w:trPr>
        <w:tc>
          <w:tcPr>
            <w:tcW w:w="1460" w:type="dxa"/>
            <w:tcBorders>
              <w:top w:val="nil"/>
              <w:left w:val="nil"/>
              <w:right w:val="nil"/>
            </w:tcBorders>
            <w:vAlign w:val="center"/>
          </w:tcPr>
          <w:p w14:paraId="34BC7BB7" w14:textId="0D0B5ACF" w:rsidR="00165A89" w:rsidRPr="00A92BD0" w:rsidDel="00AB3E77" w:rsidRDefault="00165A89" w:rsidP="00385F5E">
            <w:pPr>
              <w:spacing w:line="240" w:lineRule="auto"/>
              <w:jc w:val="center"/>
              <w:rPr>
                <w:del w:id="2645" w:author="Nicolás Riveras Muñoz" w:date="2022-09-13T17:01:00Z"/>
                <w:szCs w:val="22"/>
              </w:rPr>
            </w:pPr>
          </w:p>
        </w:tc>
        <w:tc>
          <w:tcPr>
            <w:tcW w:w="1418" w:type="dxa"/>
            <w:tcBorders>
              <w:top w:val="nil"/>
              <w:left w:val="nil"/>
              <w:right w:val="nil"/>
            </w:tcBorders>
            <w:vAlign w:val="center"/>
          </w:tcPr>
          <w:p w14:paraId="3DE2E5CF" w14:textId="3A921918" w:rsidR="00165A89" w:rsidRPr="00A92BD0" w:rsidDel="00AB3E77" w:rsidRDefault="00165A89" w:rsidP="00385F5E">
            <w:pPr>
              <w:spacing w:line="240" w:lineRule="auto"/>
              <w:jc w:val="center"/>
              <w:rPr>
                <w:del w:id="2646" w:author="Nicolás Riveras Muñoz" w:date="2022-09-13T17:01:00Z"/>
                <w:szCs w:val="22"/>
              </w:rPr>
            </w:pPr>
            <w:del w:id="2647" w:author="Nicolás Riveras Muñoz" w:date="2022-09-13T17:01:00Z">
              <w:r w:rsidRPr="00A92BD0" w:rsidDel="00AB3E77">
                <w:rPr>
                  <w:szCs w:val="22"/>
                </w:rPr>
                <w:delText>T3</w:delText>
              </w:r>
            </w:del>
          </w:p>
        </w:tc>
        <w:tc>
          <w:tcPr>
            <w:tcW w:w="1559" w:type="dxa"/>
            <w:tcBorders>
              <w:top w:val="nil"/>
              <w:left w:val="nil"/>
              <w:right w:val="nil"/>
            </w:tcBorders>
            <w:vAlign w:val="center"/>
          </w:tcPr>
          <w:p w14:paraId="4497173B" w14:textId="5DBCF274" w:rsidR="00165A89" w:rsidRPr="00A92BD0" w:rsidDel="00AB3E77" w:rsidRDefault="00EF2A7B" w:rsidP="00385F5E">
            <w:pPr>
              <w:spacing w:line="240" w:lineRule="auto"/>
              <w:jc w:val="center"/>
              <w:rPr>
                <w:del w:id="2648" w:author="Nicolás Riveras Muñoz" w:date="2022-09-13T17:01:00Z"/>
                <w:szCs w:val="22"/>
              </w:rPr>
            </w:pPr>
            <w:del w:id="2649" w:author="Nicolás Riveras Muñoz" w:date="2022-09-13T17:01:00Z">
              <w:r w:rsidDel="00AB3E77">
                <w:rPr>
                  <w:szCs w:val="22"/>
                </w:rPr>
                <w:delText>IT</w:delText>
              </w:r>
            </w:del>
          </w:p>
        </w:tc>
        <w:tc>
          <w:tcPr>
            <w:tcW w:w="1701" w:type="dxa"/>
            <w:tcBorders>
              <w:top w:val="nil"/>
              <w:left w:val="nil"/>
              <w:right w:val="nil"/>
            </w:tcBorders>
            <w:vAlign w:val="center"/>
          </w:tcPr>
          <w:p w14:paraId="736314E3" w14:textId="18611AF2" w:rsidR="00165A89" w:rsidRPr="00A92BD0" w:rsidDel="00AB3E77" w:rsidRDefault="00165A89" w:rsidP="00385F5E">
            <w:pPr>
              <w:spacing w:line="240" w:lineRule="auto"/>
              <w:jc w:val="center"/>
              <w:rPr>
                <w:del w:id="2650" w:author="Nicolás Riveras Muñoz" w:date="2022-09-13T17:01:00Z"/>
                <w:szCs w:val="22"/>
              </w:rPr>
            </w:pPr>
            <w:del w:id="2651" w:author="Nicolás Riveras Muñoz" w:date="2022-09-13T17:01:00Z">
              <w:r w:rsidRPr="00A92BD0" w:rsidDel="00AB3E77">
                <w:rPr>
                  <w:szCs w:val="22"/>
                </w:rPr>
                <w:delText>Topsoil</w:delText>
              </w:r>
            </w:del>
          </w:p>
        </w:tc>
        <w:tc>
          <w:tcPr>
            <w:tcW w:w="1701" w:type="dxa"/>
            <w:tcBorders>
              <w:top w:val="nil"/>
              <w:left w:val="nil"/>
              <w:right w:val="nil"/>
            </w:tcBorders>
            <w:vAlign w:val="center"/>
          </w:tcPr>
          <w:p w14:paraId="3B253C3B" w14:textId="7A74F934" w:rsidR="00165A89" w:rsidRPr="00A92BD0" w:rsidDel="00AB3E77" w:rsidRDefault="00165A89" w:rsidP="00385F5E">
            <w:pPr>
              <w:spacing w:line="240" w:lineRule="auto"/>
              <w:jc w:val="center"/>
              <w:rPr>
                <w:del w:id="2652" w:author="Nicolás Riveras Muñoz" w:date="2022-09-13T17:01:00Z"/>
                <w:szCs w:val="22"/>
              </w:rPr>
            </w:pPr>
            <w:del w:id="2653" w:author="Nicolás Riveras Muñoz" w:date="2022-09-13T17:01:00Z">
              <w:r w:rsidRPr="00A92BD0" w:rsidDel="00AB3E77">
                <w:rPr>
                  <w:szCs w:val="22"/>
                </w:rPr>
                <w:delText>2.02 (± 0.70)</w:delText>
              </w:r>
            </w:del>
          </w:p>
        </w:tc>
      </w:tr>
      <w:tr w:rsidR="00165A89" w:rsidRPr="00A92BD0" w:rsidDel="00AB3E77" w14:paraId="3CD6875A" w14:textId="3815C969" w:rsidTr="00385F5E">
        <w:trPr>
          <w:trHeight w:val="290"/>
          <w:del w:id="2654" w:author="Nicolás Riveras Muñoz" w:date="2022-09-13T17:01:00Z"/>
        </w:trPr>
        <w:tc>
          <w:tcPr>
            <w:tcW w:w="1460" w:type="dxa"/>
            <w:tcBorders>
              <w:top w:val="nil"/>
              <w:left w:val="nil"/>
              <w:bottom w:val="single" w:sz="4" w:space="0" w:color="auto"/>
              <w:right w:val="nil"/>
            </w:tcBorders>
            <w:vAlign w:val="center"/>
          </w:tcPr>
          <w:p w14:paraId="59B01028" w14:textId="514160E5" w:rsidR="00165A89" w:rsidRPr="00A92BD0" w:rsidDel="00AB3E77" w:rsidRDefault="00165A89" w:rsidP="00385F5E">
            <w:pPr>
              <w:spacing w:line="240" w:lineRule="auto"/>
              <w:jc w:val="center"/>
              <w:rPr>
                <w:del w:id="2655" w:author="Nicolás Riveras Muñoz" w:date="2022-09-13T17:01:00Z"/>
                <w:szCs w:val="22"/>
              </w:rPr>
            </w:pPr>
          </w:p>
        </w:tc>
        <w:tc>
          <w:tcPr>
            <w:tcW w:w="1418" w:type="dxa"/>
            <w:tcBorders>
              <w:top w:val="nil"/>
              <w:left w:val="nil"/>
              <w:bottom w:val="single" w:sz="4" w:space="0" w:color="auto"/>
              <w:right w:val="nil"/>
            </w:tcBorders>
            <w:vAlign w:val="center"/>
          </w:tcPr>
          <w:p w14:paraId="5268A72C" w14:textId="2D0EB4D6" w:rsidR="00165A89" w:rsidRPr="00A92BD0" w:rsidDel="00AB3E77" w:rsidRDefault="00165A89" w:rsidP="00385F5E">
            <w:pPr>
              <w:spacing w:line="240" w:lineRule="auto"/>
              <w:jc w:val="center"/>
              <w:rPr>
                <w:del w:id="2656" w:author="Nicolás Riveras Muñoz" w:date="2022-09-13T17:01:00Z"/>
                <w:szCs w:val="22"/>
              </w:rPr>
            </w:pPr>
            <w:del w:id="2657" w:author="Nicolás Riveras Muñoz" w:date="2022-09-13T17:01:00Z">
              <w:r w:rsidRPr="00A92BD0" w:rsidDel="00AB3E77">
                <w:rPr>
                  <w:szCs w:val="22"/>
                </w:rPr>
                <w:delText>T4</w:delText>
              </w:r>
            </w:del>
          </w:p>
        </w:tc>
        <w:tc>
          <w:tcPr>
            <w:tcW w:w="1559" w:type="dxa"/>
            <w:tcBorders>
              <w:top w:val="nil"/>
              <w:left w:val="nil"/>
              <w:bottom w:val="single" w:sz="4" w:space="0" w:color="auto"/>
              <w:right w:val="nil"/>
            </w:tcBorders>
            <w:vAlign w:val="center"/>
          </w:tcPr>
          <w:p w14:paraId="13E21841" w14:textId="2B4A69E0" w:rsidR="00165A89" w:rsidRPr="00A92BD0" w:rsidDel="00AB3E77" w:rsidRDefault="00EF2A7B" w:rsidP="00385F5E">
            <w:pPr>
              <w:spacing w:line="240" w:lineRule="auto"/>
              <w:jc w:val="center"/>
              <w:rPr>
                <w:del w:id="2658" w:author="Nicolás Riveras Muñoz" w:date="2022-09-13T17:01:00Z"/>
                <w:szCs w:val="22"/>
              </w:rPr>
            </w:pPr>
            <w:del w:id="2659" w:author="Nicolás Riveras Muñoz" w:date="2022-09-13T17:01:00Z">
              <w:r w:rsidDel="00AB3E77">
                <w:rPr>
                  <w:szCs w:val="22"/>
                </w:rPr>
                <w:delText>IT</w:delText>
              </w:r>
            </w:del>
          </w:p>
        </w:tc>
        <w:tc>
          <w:tcPr>
            <w:tcW w:w="1701" w:type="dxa"/>
            <w:tcBorders>
              <w:top w:val="nil"/>
              <w:left w:val="nil"/>
              <w:bottom w:val="single" w:sz="4" w:space="0" w:color="auto"/>
              <w:right w:val="nil"/>
            </w:tcBorders>
            <w:vAlign w:val="center"/>
          </w:tcPr>
          <w:p w14:paraId="63C94436" w14:textId="1DFCD6BF" w:rsidR="00165A89" w:rsidRPr="00A92BD0" w:rsidDel="00AB3E77" w:rsidRDefault="00165A89" w:rsidP="00385F5E">
            <w:pPr>
              <w:spacing w:line="240" w:lineRule="auto"/>
              <w:jc w:val="center"/>
              <w:rPr>
                <w:del w:id="2660" w:author="Nicolás Riveras Muñoz" w:date="2022-09-13T17:01:00Z"/>
                <w:szCs w:val="22"/>
              </w:rPr>
            </w:pPr>
            <w:del w:id="2661" w:author="Nicolás Riveras Muñoz" w:date="2022-09-13T17:01:00Z">
              <w:r w:rsidRPr="00A92BD0" w:rsidDel="00AB3E77">
                <w:rPr>
                  <w:szCs w:val="22"/>
                </w:rPr>
                <w:delText>Subsoil</w:delText>
              </w:r>
            </w:del>
          </w:p>
        </w:tc>
        <w:tc>
          <w:tcPr>
            <w:tcW w:w="1701" w:type="dxa"/>
            <w:tcBorders>
              <w:top w:val="nil"/>
              <w:left w:val="nil"/>
              <w:bottom w:val="single" w:sz="4" w:space="0" w:color="auto"/>
              <w:right w:val="nil"/>
            </w:tcBorders>
            <w:vAlign w:val="center"/>
          </w:tcPr>
          <w:p w14:paraId="3B4ABA36" w14:textId="7F2E8E4B" w:rsidR="00165A89" w:rsidRPr="00A92BD0" w:rsidDel="00AB3E77" w:rsidRDefault="00165A89" w:rsidP="00385F5E">
            <w:pPr>
              <w:spacing w:line="240" w:lineRule="auto"/>
              <w:jc w:val="center"/>
              <w:rPr>
                <w:del w:id="2662" w:author="Nicolás Riveras Muñoz" w:date="2022-09-13T17:01:00Z"/>
                <w:szCs w:val="22"/>
              </w:rPr>
            </w:pPr>
            <w:del w:id="2663" w:author="Nicolás Riveras Muñoz" w:date="2022-09-13T17:01:00Z">
              <w:r w:rsidRPr="00A92BD0" w:rsidDel="00AB3E77">
                <w:rPr>
                  <w:szCs w:val="22"/>
                </w:rPr>
                <w:delText>1.70 (± 0.26)</w:delText>
              </w:r>
            </w:del>
          </w:p>
        </w:tc>
      </w:tr>
    </w:tbl>
    <w:p w14:paraId="07B2E06B" w14:textId="36DC85DB" w:rsidR="00165A89" w:rsidDel="00AB3E77" w:rsidRDefault="00165A89" w:rsidP="00270AAD">
      <w:pPr>
        <w:pStyle w:val="MDPI31text"/>
        <w:spacing w:after="240"/>
        <w:rPr>
          <w:del w:id="2664" w:author="Nicolás Riveras Muñoz" w:date="2022-09-13T17:01:00Z"/>
        </w:rPr>
      </w:pPr>
    </w:p>
    <w:p w14:paraId="09281FD6" w14:textId="5123DA31" w:rsidR="00270AAD" w:rsidRPr="00A92BD0" w:rsidRDefault="00270AAD" w:rsidP="00270AAD">
      <w:pPr>
        <w:pStyle w:val="MDPI31text"/>
        <w:spacing w:after="240"/>
      </w:pPr>
      <w:r w:rsidRPr="00A92BD0">
        <w:t xml:space="preserve">When exploring the dependence of R with the other properties </w:t>
      </w:r>
      <w:r w:rsidR="008C6449" w:rsidRPr="00A92BD0">
        <w:t>analyzed</w:t>
      </w:r>
      <w:r w:rsidRPr="00A92BD0">
        <w:t xml:space="preserve">, the </w:t>
      </w:r>
      <w:proofErr w:type="gramStart"/>
      <w:r w:rsidRPr="00A92BD0">
        <w:t>step-wise</w:t>
      </w:r>
      <w:proofErr w:type="gramEnd"/>
      <w:r w:rsidRPr="00A92BD0">
        <w:t xml:space="preserve"> regression in both directions indicates clays as the best predictor (R = 8.809 * clay + 0.9503), with statistical significance for this linear model </w:t>
      </w:r>
      <w:r w:rsidR="008C6449" w:rsidRPr="00A92BD0">
        <w:t>analyzed</w:t>
      </w:r>
      <w:r w:rsidRPr="00A92BD0">
        <w:t xml:space="preserve"> according to ANOVA. </w:t>
      </w:r>
      <w:r w:rsidRPr="00A92BD0">
        <w:lastRenderedPageBreak/>
        <w:t xml:space="preserve">The direct relationship of these properties is in contrary to findings of </w:t>
      </w:r>
      <w:r w:rsidR="00621DD9">
        <w:fldChar w:fldCharType="begin"/>
      </w:r>
      <w:r w:rsidR="00412A2D">
        <w:instrText xml:space="preserve"> ADDIN EN.CITE &lt;EndNote&gt;&lt;Cite AuthorYear="1"&gt;&lt;Author&gt;Urbanek&lt;/Author&gt;&lt;Year&gt;2007&lt;/Year&gt;&lt;RecNum&gt;67&lt;/RecNum&gt;&lt;DisplayText&gt;&lt;style size="10"&gt;Urbanek, et al. [13]&lt;/style&gt;&lt;/DisplayText&gt;&lt;record&gt;&lt;rec-number&gt;67&lt;/rec-number&gt;&lt;foreign-keys&gt;&lt;key app="EN" db-id="92awdsetoxzefievsa9pszafwdxx9ttssdae" timestamp="1600087375"&gt;67&lt;/key&gt;&lt;/foreign-keys&gt;&lt;ref-type name="Journal Article"&gt;17&lt;/ref-type&gt;&lt;contributors&gt;&lt;authors&gt;&lt;author&gt;Urbanek, E.&lt;/author&gt;&lt;author&gt;Hallett, P.&lt;/author&gt;&lt;author&gt;Feeney, D.&lt;/author&gt;&lt;author&gt;Horn, R.&lt;/author&gt;&lt;/authors&gt;&lt;/contributors&gt;&lt;auth-address&gt;Univ Wales Swansea, Sch Environm &amp;amp; Soc, Swansea SA2 8PP, W Glam, Wales&amp;#xD;Scottish Crop Res Inst, Invergowrie DD2 5DA, Scotland&amp;#xD;Univ Kiel, Inst Plant Nutr &amp;amp; Soil Sci, D-24118 Kiel, Germany&lt;/auth-address&gt;&lt;titles&gt;&lt;title&gt;Water repellency and distribution of hydrophilic and hydrophobic compounds in soil aggregates from different tillage systems&lt;/title&gt;&lt;secondary-title&gt;Geoderma&lt;/secondary-title&gt;&lt;alt-title&gt;Geoderma&lt;/alt-title&gt;&lt;/titles&gt;&lt;periodical&gt;&lt;full-title&gt;Geoderma&lt;/full-title&gt;&lt;/periodical&gt;&lt;alt-periodical&gt;&lt;full-title&gt;Geoderma&lt;/full-title&gt;&lt;/alt-periodical&gt;&lt;pages&gt;147-155&lt;/pages&gt;&lt;volume&gt;140&lt;/volume&gt;&lt;number&gt;1-2&lt;/number&gt;&lt;keywords&gt;&lt;keyword&gt;aggregates&lt;/keyword&gt;&lt;keyword&gt;water repellency&lt;/keyword&gt;&lt;keyword&gt;soil organic carbon&lt;/keyword&gt;&lt;keyword&gt;hydrophobic and hydrophilic groups&lt;/keyword&gt;&lt;keyword&gt;hydrophobicity&lt;/keyword&gt;&lt;keyword&gt;organic-matter&lt;/keyword&gt;&lt;keyword&gt;arable soils&lt;/keyword&gt;&lt;keyword&gt;sandy soils&lt;/keyword&gt;&lt;keyword&gt;sorptivity&lt;/keyword&gt;&lt;keyword&gt;stability&lt;/keyword&gt;&lt;keyword&gt;wettability&lt;/keyword&gt;&lt;keyword&gt;management&lt;/keyword&gt;&lt;keyword&gt;fractions&lt;/keyword&gt;&lt;keyword&gt;transport&lt;/keyword&gt;&lt;keyword&gt;coatings&lt;/keyword&gt;&lt;/keywords&gt;&lt;dates&gt;&lt;year&gt;2007&lt;/year&gt;&lt;pub-dates&gt;&lt;date&gt;Jun 15&lt;/date&gt;&lt;/pub-dates&gt;&lt;/dates&gt;&lt;isbn&gt;0016-7061&lt;/isbn&gt;&lt;accession-num&gt;WOS:000247479700016&lt;/accession-num&gt;&lt;urls&gt;&lt;related-urls&gt;&lt;url&gt;&amp;lt;Go to ISI&amp;gt;://WOS:000247479700016&lt;/url&gt;&lt;/related-urls&gt;&lt;/urls&gt;&lt;electronic-resource-num&gt;10.1016/j.geoderma.2007.04.001&lt;/electronic-resource-num&gt;&lt;language&gt;English&lt;/language&gt;&lt;/record&gt;&lt;/Cite&gt;&lt;/EndNote&gt;</w:instrText>
      </w:r>
      <w:r w:rsidR="00621DD9">
        <w:fldChar w:fldCharType="separate"/>
      </w:r>
      <w:r w:rsidR="00412A2D">
        <w:rPr>
          <w:noProof/>
        </w:rPr>
        <w:t>Urbanek, et al. [13]</w:t>
      </w:r>
      <w:r w:rsidR="00621DD9">
        <w:fldChar w:fldCharType="end"/>
      </w:r>
      <w:r w:rsidRPr="00A92BD0">
        <w:t>, indicating that in coarse textured soils, R tends to be greater. This could eventually be explained by the greater reactivity of clays that retain organic substances. However, OM did not present any kind of correlation or dependence with the other analyzed properties, which could lead to the fact that the cause of this correlation is due to internal characteristics or mineralogy of the clays present in the site, which should be addressed in future studies.</w:t>
      </w:r>
    </w:p>
    <w:p w14:paraId="71CA0442" w14:textId="77777777" w:rsidR="00270AAD" w:rsidRPr="00FA12E6" w:rsidRDefault="00270AAD" w:rsidP="00270AAD">
      <w:pPr>
        <w:pStyle w:val="MDPI23heading3"/>
      </w:pPr>
      <w:bookmarkStart w:id="2665" w:name="_Hlk52459124"/>
      <w:r w:rsidRPr="00FA12E6">
        <w:t>Correlation between Hydraulic Conductivity (K) and Hydrophobicity (R)</w:t>
      </w:r>
    </w:p>
    <w:bookmarkEnd w:id="2665"/>
    <w:p w14:paraId="614117C1" w14:textId="20024A57" w:rsidR="00270AAD" w:rsidRPr="00A92BD0" w:rsidRDefault="00270AAD" w:rsidP="00270AAD">
      <w:pPr>
        <w:pStyle w:val="MDPI31text"/>
        <w:spacing w:after="240"/>
      </w:pPr>
      <w:r w:rsidRPr="00FA12E6">
        <w:t>The dependence of K</w:t>
      </w:r>
      <w:r w:rsidRPr="00FA12E6">
        <w:rPr>
          <w:vertAlign w:val="subscript"/>
        </w:rPr>
        <w:t>s</w:t>
      </w:r>
      <w:r w:rsidR="00181751" w:rsidRPr="00FA12E6">
        <w:rPr>
          <w:vertAlign w:val="subscript"/>
        </w:rPr>
        <w:t>at</w:t>
      </w:r>
      <w:r w:rsidRPr="00FA12E6">
        <w:t xml:space="preserve"> with respect to the independent variable R (Figure 7) was evaluated. It is known</w:t>
      </w:r>
      <w:r w:rsidRPr="00A92BD0">
        <w:t xml:space="preserve"> that C content in soils correlates positively with hydraulic conductivity, because it improves the soil structure </w:t>
      </w:r>
      <w:r w:rsidR="00621DD9">
        <w:fldChar w:fldCharType="begin"/>
      </w:r>
      <w:r w:rsidR="00894EB4">
        <w:instrText xml:space="preserve"> ADDIN EN.CITE &lt;EndNote&gt;&lt;Cite&gt;&lt;Author&gt;Pathak&lt;/Author&gt;&lt;Year&gt;2011&lt;/Year&gt;&lt;RecNum&gt;51&lt;/RecNum&gt;&lt;DisplayText&gt;&lt;style size="10"&gt;[62]&lt;/style&gt;&lt;/DisplayText&gt;&lt;record&gt;&lt;rec-number&gt;51&lt;/rec-number&gt;&lt;foreign-keys&gt;&lt;key app="EN" db-id="92awdsetoxzefievsa9pszafwdxx9ttssdae" timestamp="1600085798"&gt;51&lt;/key&gt;&lt;/foreign-keys&gt;&lt;ref-type name="Book Section"&gt;5&lt;/ref-type&gt;&lt;contributors&gt;&lt;authors&gt;&lt;author&gt;Pathak, Pranab&lt;/author&gt;&lt;author&gt;Wani, Suhas&lt;/author&gt;&lt;author&gt;Sudi, Raghavendra&lt;/author&gt;&lt;/authors&gt;&lt;/contributors&gt;&lt;titles&gt;&lt;title&gt;Long-term effects of management systems on crop yield and soil physical properties of semi-arid tropics of Vertisols&lt;/title&gt;&lt;alt-title&gt;Agricultural Sciences&lt;/alt-title&gt;&lt;/titles&gt;&lt;alt-periodical&gt;&lt;full-title&gt;Agricultural Sciences&lt;/full-title&gt;&lt;/alt-periodical&gt;&lt;pages&gt;435-442&lt;/pages&gt;&lt;volume&gt;02&lt;/volume&gt;&lt;dates&gt;&lt;year&gt;2011&lt;/year&gt;&lt;/dates&gt;&lt;urls&gt;&lt;related-urls&gt;&lt;url&gt;https://www.scirp.org/pdf/AS20110400015_40273832.pdf&lt;/url&gt;&lt;/related-urls&gt;&lt;/urls&gt;&lt;electronic-resource-num&gt;10.4236/as.2011.24056&lt;/electronic-resource-num&gt;&lt;/record&gt;&lt;/Cite&gt;&lt;/EndNote&gt;</w:instrText>
      </w:r>
      <w:r w:rsidR="00621DD9">
        <w:fldChar w:fldCharType="separate"/>
      </w:r>
      <w:r w:rsidR="00894EB4">
        <w:rPr>
          <w:noProof/>
        </w:rPr>
        <w:t>[62]</w:t>
      </w:r>
      <w:r w:rsidR="00621DD9">
        <w:fldChar w:fldCharType="end"/>
      </w:r>
      <w:r w:rsidRPr="00A92BD0">
        <w:t xml:space="preserve">. However, the presence of hydrophobic substances in soils can considerably reduce the infiltration processes and, depending on the magnitude of the repellency, surface runoff processes can be accelerated. Moreover, it was found that even the growth of the plants can be affected by changed surface water flows </w:t>
      </w:r>
      <w:r w:rsidR="00621DD9">
        <w:fldChar w:fldCharType="begin"/>
      </w:r>
      <w:r w:rsidR="00894EB4">
        <w:instrText xml:space="preserve"> ADDIN EN.CITE &lt;EndNote&gt;&lt;Cite&gt;&lt;Author&gt;Seguel&lt;/Author&gt;&lt;Year&gt;2013&lt;/Year&gt;&lt;RecNum&gt;59&lt;/RecNum&gt;&lt;DisplayText&gt;&lt;style size="10"&gt;[63]&lt;/style&gt;&lt;/DisplayText&gt;&lt;record&gt;&lt;rec-number&gt;59&lt;/rec-number&gt;&lt;foreign-keys&gt;&lt;key app="EN" db-id="92awdsetoxzefievsa9pszafwdxx9ttssdae" timestamp="1600086378"&gt;59&lt;/key&gt;&lt;/foreign-keys&gt;&lt;ref-type name="Journal Article"&gt;17&lt;/ref-type&gt;&lt;contributors&gt;&lt;authors&gt;&lt;author&gt;Seguel, O.&lt;/author&gt;&lt;author&gt;Sagardía, S.&lt;/author&gt;&lt;author&gt;Casanova, M.&lt;/author&gt;&lt;/authors&gt;&lt;/contributors&gt;&lt;titles&gt;&lt;title&gt;Efecto del exudado de Chaitophorus leucomelas sobre las propiedades hidráulicas del suelo&lt;/title&gt;&lt;secondary-title&gt;Agro Sur&lt;/secondary-title&gt;&lt;alt-title&gt;Agro Sur&lt;/alt-title&gt;&lt;/titles&gt;&lt;periodical&gt;&lt;full-title&gt;Agro Sur&lt;/full-title&gt;&lt;abbr-1&gt;Agro Sur&lt;/abbr-1&gt;&lt;/periodical&gt;&lt;alt-periodical&gt;&lt;full-title&gt;Agro Sur&lt;/full-title&gt;&lt;abbr-1&gt;Agro Sur&lt;/abbr-1&gt;&lt;/alt-periodical&gt;&lt;pages&gt;1-7&lt;/pages&gt;&lt;volume&gt;41&lt;/volume&gt;&lt;number&gt;2&lt;/number&gt;&lt;section&gt;1&lt;/section&gt;&lt;dates&gt;&lt;year&gt;2013&lt;/year&gt;&lt;/dates&gt;&lt;isbn&gt;03048802&lt;/isbn&gt;&lt;urls&gt;&lt;/urls&gt;&lt;electronic-resource-num&gt;10.4206/agrosur.2013.v41n2-01&lt;/electronic-resource-num&gt;&lt;/record&gt;&lt;/Cite&gt;&lt;/EndNote&gt;</w:instrText>
      </w:r>
      <w:r w:rsidR="00621DD9">
        <w:fldChar w:fldCharType="separate"/>
      </w:r>
      <w:r w:rsidR="00894EB4">
        <w:rPr>
          <w:noProof/>
        </w:rPr>
        <w:t>[63]</w:t>
      </w:r>
      <w:r w:rsidR="00621DD9">
        <w:fldChar w:fldCharType="end"/>
      </w:r>
      <w:r w:rsidRPr="00A92BD0">
        <w:t>.</w:t>
      </w:r>
    </w:p>
    <w:p w14:paraId="07B6C66F" w14:textId="32E77D50" w:rsidR="0005133F" w:rsidRPr="000D3C25" w:rsidRDefault="00007B31" w:rsidP="000D3C25">
      <w:pPr>
        <w:pStyle w:val="MDPI31text"/>
        <w:jc w:val="center"/>
      </w:pPr>
      <w:r>
        <w:rPr>
          <w:noProof/>
        </w:rPr>
        <w:drawing>
          <wp:inline distT="0" distB="0" distL="0" distR="0" wp14:anchorId="0EB0DB71" wp14:editId="3E427C66">
            <wp:extent cx="2804286" cy="2340000"/>
            <wp:effectExtent l="0" t="0" r="0"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04286" cy="2340000"/>
                    </a:xfrm>
                    <a:prstGeom prst="rect">
                      <a:avLst/>
                    </a:prstGeom>
                    <a:noFill/>
                    <a:ln>
                      <a:noFill/>
                    </a:ln>
                  </pic:spPr>
                </pic:pic>
              </a:graphicData>
            </a:graphic>
          </wp:inline>
        </w:drawing>
      </w:r>
    </w:p>
    <w:p w14:paraId="07A224C7" w14:textId="0A5F5E71" w:rsidR="00270AAD" w:rsidRPr="009142B9" w:rsidRDefault="00270AAD" w:rsidP="009142B9">
      <w:pPr>
        <w:pStyle w:val="MDPI51figurecaption"/>
        <w:rPr>
          <w:bCs/>
        </w:rPr>
      </w:pPr>
      <w:r w:rsidRPr="009142B9">
        <w:rPr>
          <w:b/>
        </w:rPr>
        <w:t xml:space="preserve">Figure 7. </w:t>
      </w:r>
      <w:r w:rsidRPr="009142B9">
        <w:rPr>
          <w:bCs/>
        </w:rPr>
        <w:t>Hydraulic conductivity (Log K) as a function of the repellency index (R).</w:t>
      </w:r>
    </w:p>
    <w:p w14:paraId="7269932C" w14:textId="6CBF8BA1" w:rsidR="00270AAD" w:rsidRPr="00A92BD0" w:rsidRDefault="00270AAD" w:rsidP="00270AAD">
      <w:pPr>
        <w:pStyle w:val="MDPI31text"/>
        <w:spacing w:after="240"/>
      </w:pPr>
      <w:r w:rsidRPr="00A92BD0">
        <w:t xml:space="preserve">Although the OM contents of the study site are not high (Figure 5), their presence may be interfering with water repellency, since this is a phenomenon that is related to the specific surface occupied by the coating of the particles. Coarse texture classes will be more affected by hydrophobicity than fine texture classes </w:t>
      </w:r>
      <w:r w:rsidR="00621DD9">
        <w:fldChar w:fldCharType="begin"/>
      </w:r>
      <w:r w:rsidR="00894EB4">
        <w:instrText xml:space="preserve"> ADDIN EN.CITE &lt;EndNote&gt;&lt;Cite&gt;&lt;Author&gt;Harper&lt;/Author&gt;&lt;Year&gt;2000&lt;/Year&gt;&lt;RecNum&gt;30&lt;/RecNum&gt;&lt;DisplayText&gt;&lt;style size="10"&gt;[36]&lt;/style&gt;&lt;/DisplayText&gt;&lt;record&gt;&lt;rec-number&gt;30&lt;/rec-number&gt;&lt;foreign-keys&gt;&lt;key app="EN" db-id="92awdsetoxzefievsa9pszafwdxx9ttssdae" timestamp="1600082127"&gt;30&lt;/key&gt;&lt;/foreign-keys&gt;&lt;ref-type name="Journal Article"&gt;17&lt;/ref-type&gt;&lt;contributors&gt;&lt;authors&gt;&lt;author&gt;Harper, R. J.&lt;/author&gt;&lt;author&gt;McKissock, I.&lt;/author&gt;&lt;author&gt;Gilkes, R. J.&lt;/author&gt;&lt;author&gt;Carter, D. J.&lt;/author&gt;&lt;author&gt;Blackwell, P. S.&lt;/author&gt;&lt;/authors&gt;&lt;/contributors&gt;&lt;auth-address&gt;Dept Conservat &amp;amp; Land Management, CALM Sci Div, Bentley, WA 6983, Australia&amp;#xD;Univ Western Australia, Fac Agr, Nedlands, WA 6907, Australia&amp;#xD;Agr WA, Albany, WA 6330, Australia&amp;#xD;Agr WA, Geraldton, WA 6530, Australia&lt;/auth-address&gt;&lt;titles&gt;&lt;title&gt;A multivariate framework for interpreting the effects of soil properties, soil management and landuse on water repellency&lt;/title&gt;&lt;secondary-title&gt;Journal of Hydrology&lt;/secondary-title&gt;&lt;alt-title&gt;J Hydrol&lt;/alt-title&gt;&lt;/titles&gt;&lt;periodical&gt;&lt;full-title&gt;Journal of Hydrology&lt;/full-title&gt;&lt;/periodical&gt;&lt;pages&gt;371-383&lt;/pages&gt;&lt;volume&gt;231&lt;/volume&gt;&lt;keywords&gt;&lt;keyword&gt;organic carbon&lt;/keyword&gt;&lt;keyword&gt;land management&lt;/keyword&gt;&lt;keyword&gt;sandy soils&lt;/keyword&gt;&lt;keyword&gt;australian soils&lt;/keyword&gt;&lt;keyword&gt;organic-matter&lt;/keyword&gt;&lt;keyword&gt;substances&lt;/keyword&gt;&lt;keyword&gt;attributes&lt;/keyword&gt;&lt;keyword&gt;severity&lt;/keyword&gt;&lt;keyword&gt;tillage&lt;/keyword&gt;&lt;keyword&gt;systems&lt;/keyword&gt;&lt;/keywords&gt;&lt;dates&gt;&lt;year&gt;2000&lt;/year&gt;&lt;pub-dates&gt;&lt;date&gt;May 29&lt;/date&gt;&lt;/pub-dates&gt;&lt;/dates&gt;&lt;isbn&gt;0022-1694&lt;/isbn&gt;&lt;accession-num&gt;WOS:000087736400031&lt;/accession-num&gt;&lt;urls&gt;&lt;related-urls&gt;&lt;url&gt;&lt;style face="underline" font="default" size="100%"&gt;&amp;lt;Go to ISI&amp;gt;://WOS:000087736400031&lt;/style&gt;&lt;/url&gt;&lt;/related-urls&gt;&lt;/urls&gt;&lt;electronic-resource-num&gt;10.1016/S0022-1694(00)00209-2&lt;/electronic-resource-num&gt;&lt;language&gt;English&lt;/language&gt;&lt;/record&gt;&lt;/Cite&gt;&lt;/EndNote&gt;</w:instrText>
      </w:r>
      <w:r w:rsidR="00621DD9">
        <w:fldChar w:fldCharType="separate"/>
      </w:r>
      <w:r w:rsidR="00894EB4">
        <w:rPr>
          <w:noProof/>
        </w:rPr>
        <w:t>[36]</w:t>
      </w:r>
      <w:r w:rsidR="00621DD9">
        <w:fldChar w:fldCharType="end"/>
      </w:r>
      <w:r w:rsidRPr="00A92BD0">
        <w:t>.</w:t>
      </w:r>
    </w:p>
    <w:p w14:paraId="573FF79E" w14:textId="6432F966" w:rsidR="00270AAD" w:rsidRPr="00A92BD0" w:rsidRDefault="00270AAD" w:rsidP="00270AAD">
      <w:pPr>
        <w:pStyle w:val="MDPI31text"/>
        <w:spacing w:after="240"/>
      </w:pPr>
      <w:r w:rsidRPr="00A92BD0">
        <w:t xml:space="preserve">In soils dominated by sands, as in the present study, with a lower specific surface than in soils dominated by clay, the generation of a hydrophobic surface will have an impact on a greater proportion of particles than for a soil of fine texture, where the contact surface is up to three times greater </w:t>
      </w:r>
      <w:r w:rsidR="00621DD9">
        <w:fldChar w:fldCharType="begin"/>
      </w:r>
      <w:r w:rsidR="00621DD9">
        <w:instrText xml:space="preserve"> ADDIN EN.CITE &lt;EndNote&gt;&lt;Cite&gt;&lt;Author&gt;Hallett&lt;/Author&gt;&lt;Year&gt;2007&lt;/Year&gt;&lt;RecNum&gt;25&lt;/RecNum&gt;&lt;DisplayText&gt;&lt;style size="10"&gt;[14]&lt;/style&gt;&lt;/DisplayText&gt;&lt;record&gt;&lt;rec-number&gt;25&lt;/rec-number&gt;&lt;foreign-keys&gt;&lt;key app="EN" db-id="92awdsetoxzefievsa9pszafwdxx9ttssdae" timestamp="1600076854"&gt;25&lt;/key&gt;&lt;/foreign-keys&gt;&lt;ref-type name="Conference Proceedings"&gt;10&lt;/ref-type&gt;&lt;contributors&gt;&lt;authors&gt;&lt;author&gt;Hallett, P.&lt;/author&gt;&lt;/authors&gt;&lt;secondary-authors&gt;&lt;author&gt;RE Gaskin&lt;/author&gt;&lt;/secondary-authors&gt;&lt;/contributors&gt;&lt;titles&gt;&lt;title&gt;An introduction to soil water repellency&lt;/title&gt;&lt;secondary-title&gt; 8th International Symposium on Adjuvants for Agrochemicals (ISAA2007)&lt;/secondary-title&gt;&lt;/titles&gt;&lt;pages&gt;13&lt;/pages&gt;&lt;dates&gt;&lt;year&gt;2007&lt;/year&gt;&lt;pub-dates&gt;&lt;date&gt;Aug 6–9&lt;/date&gt;&lt;/pub-dates&gt;&lt;/dates&gt;&lt;pub-location&gt;Columbus, Ohio, USA &lt;/pub-location&gt;&lt;publisher&gt; International Society for Agrochemical Adjuvants (ISAA) &lt;/publisher&gt;&lt;isbn&gt;978-0-473-12388-8&lt;/isbn&gt;&lt;urls&gt;&lt;/urls&gt;&lt;/record&gt;&lt;/Cite&gt;&lt;/EndNote&gt;</w:instrText>
      </w:r>
      <w:r w:rsidR="00621DD9">
        <w:fldChar w:fldCharType="separate"/>
      </w:r>
      <w:r w:rsidR="00621DD9">
        <w:rPr>
          <w:noProof/>
        </w:rPr>
        <w:t>[14]</w:t>
      </w:r>
      <w:r w:rsidR="00621DD9">
        <w:fldChar w:fldCharType="end"/>
      </w:r>
      <w:r w:rsidRPr="00A92BD0">
        <w:t>. The correlation between both properties was determined using the mean values of the replicates of each of the treatments of both zones (high and low P). There is an inverse linear dependence between these variables (Figure 7). In addition, it is observed that the zone of low PR presents the highest values of water repellency, a condition that would explain the lower values of K with respect to the site of high PR.</w:t>
      </w:r>
    </w:p>
    <w:p w14:paraId="4C0B5352" w14:textId="0F644B38" w:rsidR="00270AAD" w:rsidRPr="00A92BD0" w:rsidRDefault="00270AAD" w:rsidP="00270AAD">
      <w:pPr>
        <w:pStyle w:val="MDPI31text"/>
        <w:spacing w:after="240"/>
      </w:pPr>
      <w:r w:rsidRPr="00A92BD0">
        <w:t>It is possible that the laboratory method used to determine the presence of hydrophobicity has not been sufficiently sensitive, so initially the R index did not explain the problems associated with the inflow of water into the profile. However, even when the R index detected a hydrophilic condition of the study soil, small variations have a direct effect on the K</w:t>
      </w:r>
      <w:r w:rsidRPr="00181751">
        <w:rPr>
          <w:vertAlign w:val="subscript"/>
        </w:rPr>
        <w:t>s</w:t>
      </w:r>
      <w:r w:rsidR="00181751" w:rsidRPr="00181751">
        <w:rPr>
          <w:vertAlign w:val="subscript"/>
        </w:rPr>
        <w:t>at</w:t>
      </w:r>
      <w:r w:rsidRPr="00A92BD0">
        <w:t xml:space="preserve">, indicating that there would be particle dispersion processes due to high </w:t>
      </w:r>
      <w:r w:rsidRPr="00A92BD0">
        <w:lastRenderedPageBreak/>
        <w:t>wettability. In other words, at the high PR site the effect of the higher sand content would be dominating in relation to the low PR site.</w:t>
      </w:r>
    </w:p>
    <w:p w14:paraId="0047DE57" w14:textId="69885258" w:rsidR="00270AAD" w:rsidRPr="00A92BD0" w:rsidRDefault="00270AAD" w:rsidP="00270AAD">
      <w:pPr>
        <w:pStyle w:val="MDPI31text"/>
        <w:spacing w:after="240"/>
      </w:pPr>
      <w:r w:rsidRPr="00A92BD0">
        <w:t>In a context of climate change, with longer periods of drought, it becomes vital to clarify the implications that management has, especially in a resource as closely linked to climate as the soil. In this sense, it becomes relevant to evaluate the critical value of R (&gt; 1.95) for specific local conditions and its temporal distribution along the season, to reduce environmental degradation processes and improve conditions for maize cultivation, making optimal use of soil and water.</w:t>
      </w:r>
    </w:p>
    <w:p w14:paraId="70CEAAE3" w14:textId="77777777" w:rsidR="00FA2825" w:rsidRPr="00325902" w:rsidRDefault="00FA2825" w:rsidP="0086379F">
      <w:pPr>
        <w:pStyle w:val="MDPI21heading1"/>
      </w:pPr>
      <w:r>
        <w:t>5. Conclusions</w:t>
      </w:r>
    </w:p>
    <w:p w14:paraId="5739B78D" w14:textId="0F1D3697" w:rsidR="00615E56" w:rsidRDefault="00615E56" w:rsidP="00615E56">
      <w:pPr>
        <w:pStyle w:val="MDPI31text"/>
      </w:pPr>
      <w:r>
        <w:t xml:space="preserve">For an Inceptisol in central Chile under traditional intensive tillage, the mechanical effect of machinery traffic evaluated as penetration resistance (PR) </w:t>
      </w:r>
      <w:ins w:id="2666" w:author="Nicolás Riveras Muñoz" w:date="2022-09-14T21:28:00Z">
        <w:r w:rsidR="000763E1">
          <w:t xml:space="preserve">in </w:t>
        </w:r>
      </w:ins>
      <w:ins w:id="2667" w:author="Nicolás Riveras Muñoz" w:date="2022-09-14T21:27:00Z">
        <w:r w:rsidR="000763E1" w:rsidRPr="000763E1">
          <w:rPr>
            <w:rPrChange w:id="2668" w:author="Nicolás Riveras Muñoz" w:date="2022-09-14T21:28:00Z">
              <w:rPr>
                <w:rFonts w:ascii="Arial" w:hAnsi="Arial" w:cs="Arial"/>
                <w:color w:val="0A0A0A"/>
                <w:szCs w:val="20"/>
              </w:rPr>
            </w:rPrChange>
          </w:rPr>
          <w:t xml:space="preserve">places with frequent crossing of machinery (+M) and </w:t>
        </w:r>
        <w:bookmarkStart w:id="2669" w:name="_Hlk114083135"/>
        <w:r w:rsidR="000763E1" w:rsidRPr="000763E1">
          <w:rPr>
            <w:rPrChange w:id="2670" w:author="Nicolás Riveras Muñoz" w:date="2022-09-14T21:28:00Z">
              <w:rPr>
                <w:rFonts w:ascii="Arial" w:hAnsi="Arial" w:cs="Arial"/>
                <w:color w:val="0A0A0A"/>
                <w:szCs w:val="20"/>
              </w:rPr>
            </w:rPrChange>
          </w:rPr>
          <w:t>places without crossing (-M)</w:t>
        </w:r>
      </w:ins>
      <w:bookmarkEnd w:id="2669"/>
      <w:del w:id="2671" w:author="Nicolás Riveras Muñoz" w:date="2022-09-14T21:27:00Z">
        <w:r w:rsidDel="000763E1">
          <w:delText>in-the-wheel-track (</w:delText>
        </w:r>
        <w:r w:rsidR="00EF2A7B" w:rsidDel="000763E1">
          <w:delText>IT</w:delText>
        </w:r>
        <w:r w:rsidDel="000763E1">
          <w:delText>) and outside-the-wheel-track (</w:delText>
        </w:r>
        <w:r w:rsidR="00EF2A7B" w:rsidDel="000763E1">
          <w:delText>OT</w:delText>
        </w:r>
        <w:r w:rsidDel="000763E1">
          <w:delText>)</w:delText>
        </w:r>
      </w:del>
      <w:r>
        <w:t xml:space="preserve"> is not reflected in the same season. It shows a homogeneous distribution, possibly mitigated by annual tillage. However, a deep hardening was observed, reflected as an increase in bulk density and penetration resistance of the soil. </w:t>
      </w:r>
      <w:del w:id="2672" w:author="Nicolás Riveras Muñoz" w:date="2022-09-15T14:39:00Z">
        <w:r w:rsidDel="00A604F5">
          <w:delText xml:space="preserve">This directly affects soil functionality, limiting the ability of the roots to reach water and nutrients, reducing maize yields, but this effect could be eliminated through deep ploughing. </w:delText>
        </w:r>
      </w:del>
      <w:r>
        <w:t>It is particularly noteworthy, how the distribution of PR is associated to the clay content of the soil, possibly associated with the higher water and nutrient retention capacity that these particles have, which favors a mayor accumulation of organic matter.</w:t>
      </w:r>
    </w:p>
    <w:p w14:paraId="5C43856C" w14:textId="63F755EC" w:rsidR="00615E56" w:rsidRDefault="00615E56" w:rsidP="00615E56">
      <w:pPr>
        <w:pStyle w:val="MDPI31text"/>
      </w:pPr>
      <w:r>
        <w:t>When analyzing soil functionality through hydraulic properties, evaluated as hydraulic conductivity (K) and soil water repellency (R</w:t>
      </w:r>
      <w:proofErr w:type="gramStart"/>
      <w:r>
        <w:t>)</w:t>
      </w:r>
      <w:proofErr w:type="gramEnd"/>
      <w:r>
        <w:t xml:space="preserve"> and associated with the movement of water in the soil, it shows homogeneous values for the different treatments. However, the </w:t>
      </w:r>
      <w:del w:id="2673" w:author="Nicolás Riveras Muñoz" w:date="2022-09-15T15:06:00Z">
        <w:r w:rsidDel="00203100">
          <w:delText xml:space="preserve">trend </w:delText>
        </w:r>
      </w:del>
      <w:ins w:id="2674" w:author="Nicolás Riveras Muñoz" w:date="2022-09-15T15:06:00Z">
        <w:r w:rsidR="00203100">
          <w:t xml:space="preserve">results </w:t>
        </w:r>
      </w:ins>
      <w:del w:id="2675" w:author="Nicolás Riveras Muñoz" w:date="2022-09-15T15:07:00Z">
        <w:r w:rsidDel="00203100">
          <w:delText>indicates</w:delText>
        </w:r>
      </w:del>
      <w:ins w:id="2676" w:author="Nicolás Riveras Muñoz" w:date="2022-09-15T15:07:00Z">
        <w:r w:rsidR="00203100">
          <w:t>indicate</w:t>
        </w:r>
      </w:ins>
      <w:r>
        <w:t xml:space="preserve"> a reduction in K in the low PR zone, which can be explained by the higher clay content</w:t>
      </w:r>
      <w:ins w:id="2677" w:author="Nicolás Riveras Muñoz" w:date="2022-09-15T15:07:00Z">
        <w:r w:rsidR="00203100">
          <w:t xml:space="preserve"> and OM</w:t>
        </w:r>
      </w:ins>
      <w:r>
        <w:t>. When exploring the distribution in depth, there is an increase in K the subsoil, which can be attributed to the destruction of the coarse porosity generated by the tillage in the topsoil, not being affected in the subsoil. The effect of the passage of machinery (</w:t>
      </w:r>
      <w:ins w:id="2678" w:author="Nicolás Riveras Muñoz" w:date="2022-09-14T21:28:00Z">
        <w:r w:rsidR="000763E1">
          <w:t>-M</w:t>
        </w:r>
      </w:ins>
      <w:del w:id="2679" w:author="Nicolás Riveras Muñoz" w:date="2022-09-14T21:28:00Z">
        <w:r w:rsidR="00EF2A7B" w:rsidDel="000763E1">
          <w:delText>OT</w:delText>
        </w:r>
      </w:del>
      <w:r>
        <w:t>/</w:t>
      </w:r>
      <w:ins w:id="2680" w:author="Nicolás Riveras Muñoz" w:date="2022-09-14T21:29:00Z">
        <w:r w:rsidR="000763E1">
          <w:t>+M</w:t>
        </w:r>
      </w:ins>
      <w:del w:id="2681" w:author="Nicolás Riveras Muñoz" w:date="2022-09-14T21:29:00Z">
        <w:r w:rsidR="00B40317" w:rsidDel="000763E1">
          <w:delText>I</w:delText>
        </w:r>
        <w:r w:rsidDel="000763E1">
          <w:delText>T</w:delText>
        </w:r>
      </w:del>
      <w:r>
        <w:t>)</w:t>
      </w:r>
      <w:del w:id="2682" w:author="Nicolás Riveras Muñoz" w:date="2022-09-15T14:46:00Z">
        <w:r w:rsidDel="00A5129F">
          <w:delText xml:space="preserve"> is</w:delText>
        </w:r>
      </w:del>
      <w:r>
        <w:t xml:space="preserve"> </w:t>
      </w:r>
      <w:del w:id="2683" w:author="Nicolás Riveras Muñoz" w:date="2022-09-15T14:45:00Z">
        <w:r w:rsidDel="00D375D6">
          <w:delText>likewise the mechanical properties, explained by the uniform alteration of the structures generated by ti</w:delText>
        </w:r>
      </w:del>
      <w:ins w:id="2684" w:author="Nicolás Riveras Muñoz" w:date="2022-09-15T14:45:00Z">
        <w:r w:rsidR="00A5129F">
          <w:t>was</w:t>
        </w:r>
      </w:ins>
      <w:ins w:id="2685" w:author="Nicolás Riveras Muñoz" w:date="2022-09-15T14:46:00Z">
        <w:r w:rsidR="00A5129F">
          <w:t xml:space="preserve"> not affecting the K</w:t>
        </w:r>
      </w:ins>
      <w:del w:id="2686" w:author="Nicolás Riveras Muñoz" w:date="2022-09-15T14:45:00Z">
        <w:r w:rsidDel="00D375D6">
          <w:delText>llage</w:delText>
        </w:r>
      </w:del>
      <w:r>
        <w:t>.</w:t>
      </w:r>
    </w:p>
    <w:p w14:paraId="43FD68A0" w14:textId="414EF706" w:rsidR="00615E56" w:rsidRDefault="00615E56" w:rsidP="00615E56">
      <w:pPr>
        <w:pStyle w:val="MDPI31text"/>
      </w:pPr>
      <w:r>
        <w:t xml:space="preserve">Findings on water repellency (R) indicated that there </w:t>
      </w:r>
      <w:del w:id="2687" w:author="Nicolás Riveras Muñoz" w:date="2022-09-15T14:38:00Z">
        <w:r w:rsidDel="00A604F5">
          <w:delText>is no</w:delText>
        </w:r>
      </w:del>
      <w:ins w:id="2688" w:author="Nicolás Riveras Muñoz" w:date="2022-09-15T14:38:00Z">
        <w:r w:rsidR="00A604F5">
          <w:t>are no differences in</w:t>
        </w:r>
      </w:ins>
      <w:r>
        <w:t xml:space="preserve"> hydrophobicity at the study site. This result contrasts with the observed correlation between hydraulic conductivity and the R index. This may be due to the sensitivity of the method used, which was not high enough to determine a sufficient degree of soil hydrophobicity. This could be explained by the presence of surface runoff and the problems of water infiltration in the profile identified by farmers. It might be interesting to study this phenomenon more thoroughly and to conduct measurements better distributed throughout the season. Moreover, R shows a dependency with the clay content, not associated with OM or other texture fractions, which could be explained by internal characteristics or mineralogy of the clays present in the site. This result should be addressed in future studies.</w:t>
      </w:r>
    </w:p>
    <w:p w14:paraId="0C10429B" w14:textId="0C2F8B1B" w:rsidR="00FA2825" w:rsidRPr="00613B31" w:rsidRDefault="00FA2825" w:rsidP="004F6D7F">
      <w:pPr>
        <w:pStyle w:val="MDPI62BackMatter"/>
        <w:spacing w:before="240"/>
      </w:pPr>
      <w:r w:rsidRPr="00613B31">
        <w:rPr>
          <w:b/>
        </w:rPr>
        <w:t>Author Contributions:</w:t>
      </w:r>
      <w:r w:rsidRPr="00613B31">
        <w:t xml:space="preserve"> Conceptualization, </w:t>
      </w:r>
      <w:proofErr w:type="spellStart"/>
      <w:r w:rsidR="00931B27">
        <w:t>O</w:t>
      </w:r>
      <w:r w:rsidR="006F31C6">
        <w:t>.</w:t>
      </w:r>
      <w:r w:rsidR="00931B27">
        <w:t>S</w:t>
      </w:r>
      <w:r w:rsidR="006F31C6">
        <w:t>e</w:t>
      </w:r>
      <w:proofErr w:type="spellEnd"/>
      <w:r w:rsidR="006F31C6">
        <w:t xml:space="preserve">., </w:t>
      </w:r>
      <w:proofErr w:type="spellStart"/>
      <w:r w:rsidR="006F31C6">
        <w:t>O.Sa</w:t>
      </w:r>
      <w:proofErr w:type="spellEnd"/>
      <w:r w:rsidR="006F31C6">
        <w:t xml:space="preserve">. </w:t>
      </w:r>
      <w:r w:rsidRPr="00613B31">
        <w:t xml:space="preserve">and </w:t>
      </w:r>
      <w:r w:rsidR="006F31C6">
        <w:t>N.R.M.</w:t>
      </w:r>
      <w:r w:rsidRPr="00613B31">
        <w:t xml:space="preserve">; methodology, </w:t>
      </w:r>
      <w:proofErr w:type="spellStart"/>
      <w:r w:rsidR="006F31C6">
        <w:t>O.Se</w:t>
      </w:r>
      <w:proofErr w:type="spellEnd"/>
      <w:r w:rsidR="006F31C6">
        <w:t>. and N.R.M.</w:t>
      </w:r>
      <w:r w:rsidRPr="00613B31">
        <w:t xml:space="preserve">; software, </w:t>
      </w:r>
      <w:r w:rsidR="006F31C6">
        <w:t>N.R.M.</w:t>
      </w:r>
      <w:r w:rsidRPr="00613B31">
        <w:t>; formal analysis,</w:t>
      </w:r>
      <w:r w:rsidR="006F31C6">
        <w:t xml:space="preserve"> N.R.M.</w:t>
      </w:r>
      <w:r w:rsidRPr="00613B31">
        <w:t xml:space="preserve">; investigation, </w:t>
      </w:r>
      <w:r w:rsidR="006F31C6">
        <w:t>C.S. and N.R.M.</w:t>
      </w:r>
      <w:r w:rsidRPr="00613B31">
        <w:t xml:space="preserve">; resources, </w:t>
      </w:r>
      <w:proofErr w:type="spellStart"/>
      <w:r w:rsidR="006F31C6">
        <w:t>O.Se</w:t>
      </w:r>
      <w:proofErr w:type="spellEnd"/>
      <w:r w:rsidR="006F31C6">
        <w:t xml:space="preserve">. and </w:t>
      </w:r>
      <w:proofErr w:type="spellStart"/>
      <w:r w:rsidR="006F31C6">
        <w:t>O.Sa</w:t>
      </w:r>
      <w:proofErr w:type="spellEnd"/>
      <w:r w:rsidR="006F31C6">
        <w:t>.</w:t>
      </w:r>
      <w:r w:rsidRPr="00613B31">
        <w:t xml:space="preserve">; data curation, </w:t>
      </w:r>
      <w:r w:rsidR="006F31C6">
        <w:t>C.S.</w:t>
      </w:r>
      <w:r w:rsidRPr="00613B31">
        <w:t xml:space="preserve">; writing—original draft preparation, </w:t>
      </w:r>
      <w:r w:rsidR="006F31C6">
        <w:t>N.R.M.</w:t>
      </w:r>
      <w:r w:rsidRPr="00613B31">
        <w:t xml:space="preserve">; writing—review and editing, </w:t>
      </w:r>
      <w:proofErr w:type="spellStart"/>
      <w:r w:rsidR="006F31C6">
        <w:t>St.S</w:t>
      </w:r>
      <w:proofErr w:type="spellEnd"/>
      <w:r w:rsidR="006F31C6">
        <w:t>.</w:t>
      </w:r>
      <w:r w:rsidR="000F24C2">
        <w:t xml:space="preserve"> and T.S.</w:t>
      </w:r>
      <w:r w:rsidRPr="00613B31">
        <w:t xml:space="preserve">; visualization, </w:t>
      </w:r>
      <w:r w:rsidR="006F31C6">
        <w:t>N.R.M.</w:t>
      </w:r>
      <w:r w:rsidRPr="00613B31">
        <w:t xml:space="preserve">; supervision, </w:t>
      </w:r>
      <w:proofErr w:type="spellStart"/>
      <w:r w:rsidR="006F31C6">
        <w:t>O.Se</w:t>
      </w:r>
      <w:proofErr w:type="spellEnd"/>
      <w:r w:rsidR="006F31C6">
        <w:t xml:space="preserve">. and </w:t>
      </w:r>
      <w:proofErr w:type="spellStart"/>
      <w:r w:rsidR="006F31C6">
        <w:t>O.Sa</w:t>
      </w:r>
      <w:proofErr w:type="spellEnd"/>
      <w:r w:rsidR="006F31C6">
        <w:t>.</w:t>
      </w:r>
      <w:r w:rsidRPr="00613B31">
        <w:t xml:space="preserve">; project administration, </w:t>
      </w:r>
      <w:proofErr w:type="spellStart"/>
      <w:r w:rsidR="006F31C6">
        <w:t>O.Sa</w:t>
      </w:r>
      <w:proofErr w:type="spellEnd"/>
      <w:r w:rsidR="006F31C6">
        <w:t>.</w:t>
      </w:r>
      <w:r w:rsidRPr="00613B31">
        <w:t xml:space="preserve">; funding acquisition, </w:t>
      </w:r>
      <w:proofErr w:type="spellStart"/>
      <w:r w:rsidR="006F31C6">
        <w:t>O.Sa</w:t>
      </w:r>
      <w:proofErr w:type="spellEnd"/>
      <w:r w:rsidRPr="00613B31">
        <w:t>. All authors have read and agreed to the published version of the manuscript.</w:t>
      </w:r>
    </w:p>
    <w:p w14:paraId="66D7E71C" w14:textId="1BE301BE" w:rsidR="00FA2825" w:rsidRPr="00613B31" w:rsidRDefault="00FA2825" w:rsidP="00FA2825">
      <w:pPr>
        <w:pStyle w:val="MDPI62BackMatter"/>
      </w:pPr>
      <w:r w:rsidRPr="00613B31">
        <w:rPr>
          <w:b/>
        </w:rPr>
        <w:t>Funding:</w:t>
      </w:r>
      <w:r w:rsidRPr="00613B31">
        <w:t xml:space="preserve"> This research was </w:t>
      </w:r>
      <w:r w:rsidR="000B4E50" w:rsidRPr="000B4E50">
        <w:t xml:space="preserve">partially funded by FONDECYT de </w:t>
      </w:r>
      <w:proofErr w:type="spellStart"/>
      <w:r w:rsidR="000B4E50" w:rsidRPr="000B4E50">
        <w:t>Iniciación</w:t>
      </w:r>
      <w:proofErr w:type="spellEnd"/>
      <w:r w:rsidR="000B4E50" w:rsidRPr="000B4E50">
        <w:t xml:space="preserve"> 2011 grant no. 11110464.</w:t>
      </w:r>
    </w:p>
    <w:p w14:paraId="03C9FCDC" w14:textId="0ECE7C9C" w:rsidR="003A79A0" w:rsidRPr="00613B31" w:rsidRDefault="003A79A0" w:rsidP="003A79A0">
      <w:pPr>
        <w:pStyle w:val="MDPI62BackMatter"/>
      </w:pPr>
      <w:bookmarkStart w:id="2689" w:name="_Hlk60054323"/>
      <w:r w:rsidRPr="007D75A8">
        <w:rPr>
          <w:b/>
        </w:rPr>
        <w:t xml:space="preserve">Data Availability Statement: </w:t>
      </w:r>
      <w:r w:rsidR="000B4E50" w:rsidRPr="000B4E50">
        <w:t xml:space="preserve">The data presented in this study and the code to reproduce the figures are openly available in </w:t>
      </w:r>
      <w:proofErr w:type="spellStart"/>
      <w:r w:rsidR="000B4E50" w:rsidRPr="000B4E50">
        <w:t>FigShare</w:t>
      </w:r>
      <w:proofErr w:type="spellEnd"/>
      <w:r w:rsidR="000B4E50" w:rsidRPr="000B4E50">
        <w:t xml:space="preserve"> at doi.org, reference number 10.6084/m9.figshare.20533005.</w:t>
      </w:r>
    </w:p>
    <w:bookmarkEnd w:id="2689"/>
    <w:p w14:paraId="76F635AC" w14:textId="346F5029" w:rsidR="00FA2825" w:rsidRPr="00613B31" w:rsidRDefault="00FA2825" w:rsidP="00FA2825">
      <w:pPr>
        <w:pStyle w:val="MDPI62BackMatter"/>
      </w:pPr>
      <w:r w:rsidRPr="00613B31">
        <w:rPr>
          <w:b/>
        </w:rPr>
        <w:t>Acknowledgments:</w:t>
      </w:r>
      <w:r w:rsidRPr="00613B31">
        <w:t xml:space="preserve"> </w:t>
      </w:r>
      <w:r w:rsidR="000B4E50" w:rsidRPr="000B4E50">
        <w:t xml:space="preserve">The authors thank the </w:t>
      </w:r>
      <w:proofErr w:type="spellStart"/>
      <w:r w:rsidR="000B4E50" w:rsidRPr="000B4E50">
        <w:t>Departamento</w:t>
      </w:r>
      <w:proofErr w:type="spellEnd"/>
      <w:r w:rsidR="000B4E50" w:rsidRPr="000B4E50">
        <w:t xml:space="preserve"> de </w:t>
      </w:r>
      <w:proofErr w:type="spellStart"/>
      <w:r w:rsidR="000B4E50" w:rsidRPr="000B4E50">
        <w:t>Ingeniería</w:t>
      </w:r>
      <w:proofErr w:type="spellEnd"/>
      <w:r w:rsidR="000B4E50" w:rsidRPr="000B4E50">
        <w:t xml:space="preserve"> y </w:t>
      </w:r>
      <w:proofErr w:type="spellStart"/>
      <w:r w:rsidR="000B4E50" w:rsidRPr="000B4E50">
        <w:t>Suelos</w:t>
      </w:r>
      <w:proofErr w:type="spellEnd"/>
      <w:r w:rsidR="000B4E50" w:rsidRPr="000B4E50">
        <w:t xml:space="preserve"> of the Universidad de Chile and the </w:t>
      </w:r>
      <w:proofErr w:type="spellStart"/>
      <w:r w:rsidR="000B4E50" w:rsidRPr="000B4E50">
        <w:t>Cooperativa</w:t>
      </w:r>
      <w:proofErr w:type="spellEnd"/>
      <w:r w:rsidR="000B4E50" w:rsidRPr="000B4E50">
        <w:t xml:space="preserve"> </w:t>
      </w:r>
      <w:proofErr w:type="spellStart"/>
      <w:r w:rsidR="000B4E50" w:rsidRPr="000B4E50">
        <w:t>Intercomunal</w:t>
      </w:r>
      <w:proofErr w:type="spellEnd"/>
      <w:r w:rsidR="000B4E50" w:rsidRPr="000B4E50">
        <w:t xml:space="preserve"> </w:t>
      </w:r>
      <w:proofErr w:type="spellStart"/>
      <w:r w:rsidR="000B4E50" w:rsidRPr="000B4E50">
        <w:t>Campesina</w:t>
      </w:r>
      <w:proofErr w:type="spellEnd"/>
      <w:r w:rsidR="000B4E50" w:rsidRPr="000B4E50">
        <w:t xml:space="preserve"> de </w:t>
      </w:r>
      <w:proofErr w:type="spellStart"/>
      <w:r w:rsidR="000B4E50" w:rsidRPr="000B4E50">
        <w:t>Peumo</w:t>
      </w:r>
      <w:proofErr w:type="spellEnd"/>
      <w:r w:rsidR="000B4E50" w:rsidRPr="000B4E50">
        <w:t xml:space="preserve"> (COOPEUMO) for supporting this study</w:t>
      </w:r>
      <w:r w:rsidR="000B4E50">
        <w:t>.</w:t>
      </w:r>
    </w:p>
    <w:p w14:paraId="5E75F8B3" w14:textId="09E7FE4F" w:rsidR="00FA2825" w:rsidRPr="00613B31" w:rsidRDefault="00FA2825" w:rsidP="00FA2825">
      <w:pPr>
        <w:pStyle w:val="MDPI62BackMatter"/>
      </w:pPr>
      <w:r w:rsidRPr="00613B31">
        <w:rPr>
          <w:b/>
        </w:rPr>
        <w:lastRenderedPageBreak/>
        <w:t>Conflicts of Interest:</w:t>
      </w:r>
      <w:r w:rsidRPr="00613B31">
        <w:t xml:space="preserve"> </w:t>
      </w:r>
      <w:r w:rsidR="00FE6203">
        <w:t>The funders had no role in the design of the study; in the collection, analyses, or interpretation of data; in the writing of the manuscript; or in the decision to publish the results</w:t>
      </w:r>
      <w:r w:rsidRPr="00613B31">
        <w:t>.</w:t>
      </w:r>
    </w:p>
    <w:p w14:paraId="6ED2D68C" w14:textId="77777777" w:rsidR="004327A8" w:rsidRDefault="004327A8" w:rsidP="00FA2825">
      <w:pPr>
        <w:adjustRightInd w:val="0"/>
        <w:snapToGrid w:val="0"/>
        <w:spacing w:before="240" w:after="60" w:line="228" w:lineRule="auto"/>
        <w:ind w:left="2608"/>
        <w:rPr>
          <w:b/>
          <w:bCs/>
          <w:szCs w:val="18"/>
          <w:lang w:bidi="en-US"/>
        </w:rPr>
      </w:pPr>
      <w:r>
        <w:rPr>
          <w:b/>
          <w:bCs/>
          <w:szCs w:val="18"/>
          <w:lang w:bidi="en-US"/>
        </w:rPr>
        <w:br w:type="page"/>
      </w:r>
    </w:p>
    <w:p w14:paraId="30D18CDB" w14:textId="77777777" w:rsidR="00FA2825" w:rsidRPr="002B12A5" w:rsidRDefault="00FA2825" w:rsidP="0020631B">
      <w:pPr>
        <w:pStyle w:val="MDPI21heading1"/>
        <w:ind w:left="0"/>
        <w:rPr>
          <w:lang w:val="es-CL"/>
          <w:rPrChange w:id="2690" w:author="Nicolás Riveras Muñoz" w:date="2022-09-13T15:07:00Z">
            <w:rPr/>
          </w:rPrChange>
        </w:rPr>
      </w:pPr>
      <w:proofErr w:type="spellStart"/>
      <w:r w:rsidRPr="002B12A5">
        <w:rPr>
          <w:lang w:val="es-CL"/>
          <w:rPrChange w:id="2691" w:author="Nicolás Riveras Muñoz" w:date="2022-09-13T15:07:00Z">
            <w:rPr/>
          </w:rPrChange>
        </w:rPr>
        <w:lastRenderedPageBreak/>
        <w:t>References</w:t>
      </w:r>
      <w:proofErr w:type="spellEnd"/>
    </w:p>
    <w:p w14:paraId="38B8020F" w14:textId="77777777" w:rsidR="00621DD9" w:rsidRPr="00973432" w:rsidRDefault="00621DD9" w:rsidP="00621DD9">
      <w:pPr>
        <w:pStyle w:val="MDPI71References"/>
        <w:ind w:left="425"/>
        <w:rPr>
          <w:lang w:val="es-CL"/>
          <w:rPrChange w:id="2692" w:author="Nicolás Riveras Muñoz" w:date="2022-09-14T20:37:00Z">
            <w:rPr/>
          </w:rPrChange>
        </w:rPr>
      </w:pPr>
    </w:p>
    <w:p w14:paraId="0C9F76AC" w14:textId="77777777" w:rsidR="00621DD9" w:rsidRPr="003305A6" w:rsidRDefault="00621DD9">
      <w:pPr>
        <w:pStyle w:val="MDPI71References"/>
        <w:spacing w:line="240" w:lineRule="auto"/>
        <w:ind w:left="425"/>
        <w:rPr>
          <w:szCs w:val="18"/>
          <w:lang w:val="es-CL"/>
          <w:rPrChange w:id="2693" w:author="Nicolás Riveras Muñoz" w:date="2022-09-15T17:17:00Z">
            <w:rPr/>
          </w:rPrChange>
        </w:rPr>
        <w:pPrChange w:id="2694" w:author="Nicolás Riveras Muñoz" w:date="2022-09-15T17:18:00Z">
          <w:pPr>
            <w:pStyle w:val="MDPI71References"/>
          </w:pPr>
        </w:pPrChange>
      </w:pPr>
    </w:p>
    <w:p w14:paraId="4956F9B1" w14:textId="5C75D02D" w:rsidR="00412A2D" w:rsidRPr="00123AE9" w:rsidRDefault="00621DD9">
      <w:pPr>
        <w:pStyle w:val="MDPI71References"/>
        <w:ind w:left="426" w:hanging="426"/>
        <w:pPrChange w:id="2695" w:author="Nicolás Riveras Muñoz" w:date="2022-09-15T17:34:00Z">
          <w:pPr>
            <w:pStyle w:val="EndNoteBibliography"/>
            <w:ind w:left="720" w:hanging="720"/>
          </w:pPr>
        </w:pPrChange>
      </w:pPr>
      <w:r w:rsidRPr="00123AE9">
        <w:fldChar w:fldCharType="begin"/>
      </w:r>
      <w:r w:rsidRPr="00D5096E">
        <w:rPr>
          <w:lang w:val="es-CL"/>
          <w:rPrChange w:id="2696" w:author="Nicolás Riveras Muñoz" w:date="2022-09-17T07:09:00Z">
            <w:rPr/>
          </w:rPrChange>
        </w:rPr>
        <w:instrText xml:space="preserve"> ADDIN EN.REFLIST </w:instrText>
      </w:r>
      <w:r w:rsidRPr="00123AE9">
        <w:fldChar w:fldCharType="separate"/>
      </w:r>
      <w:r w:rsidR="00412A2D" w:rsidRPr="00D5096E">
        <w:rPr>
          <w:lang w:val="es-CL"/>
          <w:rPrChange w:id="2697" w:author="Nicolás Riveras Muñoz" w:date="2022-09-17T07:09:00Z">
            <w:rPr/>
          </w:rPrChange>
        </w:rPr>
        <w:t>1.</w:t>
      </w:r>
      <w:r w:rsidR="00412A2D" w:rsidRPr="00D5096E">
        <w:rPr>
          <w:lang w:val="es-CL"/>
          <w:rPrChange w:id="2698" w:author="Nicolás Riveras Muñoz" w:date="2022-09-17T07:09:00Z">
            <w:rPr/>
          </w:rPrChange>
        </w:rPr>
        <w:tab/>
        <w:t xml:space="preserve">ODEPA. Maíz: producción, precios y comercio exterior. </w:t>
      </w:r>
      <w:r w:rsidR="00412A2D" w:rsidRPr="00123AE9">
        <w:t xml:space="preserve">Avance a julio de 2013. Available online: </w:t>
      </w:r>
      <w:r w:rsidR="00412A2D" w:rsidRPr="00123AE9">
        <w:fldChar w:fldCharType="begin"/>
      </w:r>
      <w:r w:rsidR="00412A2D" w:rsidRPr="00123AE9">
        <w:instrText xml:space="preserve"> HYPERLINK "http://www.odepa.gob.cl//odepaweb/serviciosinformacion/Boletines/BMaiz0713.pdf;jsessionid=0953D27D8C95FA24FE79A17340FDEE93" </w:instrText>
      </w:r>
      <w:r w:rsidR="00412A2D" w:rsidRPr="00123AE9">
        <w:fldChar w:fldCharType="separate"/>
      </w:r>
      <w:r w:rsidR="00412A2D" w:rsidRPr="00123AE9">
        <w:rPr>
          <w:rPrChange w:id="2699" w:author="Nicolás Riveras Muñoz" w:date="2022-09-15T17:34:00Z">
            <w:rPr>
              <w:rStyle w:val="Hyperlink"/>
              <w:szCs w:val="18"/>
            </w:rPr>
          </w:rPrChange>
        </w:rPr>
        <w:t>http://www.odepa.gob.cl//odepaweb/serviciosinformacion/Boletines/BMaiz0713.pdf;jsessionid=0953D27D8C95FA24FE79A17340FDEE93</w:t>
      </w:r>
      <w:r w:rsidR="00412A2D" w:rsidRPr="00123AE9">
        <w:fldChar w:fldCharType="end"/>
      </w:r>
      <w:r w:rsidR="00412A2D" w:rsidRPr="00123AE9">
        <w:t xml:space="preserve"> (accessed on 2013 September 23).</w:t>
      </w:r>
    </w:p>
    <w:p w14:paraId="63F509C8" w14:textId="5D0311FB" w:rsidR="00412A2D" w:rsidRPr="00123AE9" w:rsidRDefault="00412A2D">
      <w:pPr>
        <w:pStyle w:val="MDPI71References"/>
        <w:ind w:left="426" w:hanging="426"/>
        <w:pPrChange w:id="2700" w:author="Nicolás Riveras Muñoz" w:date="2022-09-15T17:34:00Z">
          <w:pPr>
            <w:pStyle w:val="EndNoteBibliography"/>
            <w:ind w:left="720" w:hanging="720"/>
          </w:pPr>
        </w:pPrChange>
      </w:pPr>
      <w:r w:rsidRPr="00123AE9">
        <w:t>2.</w:t>
      </w:r>
      <w:r w:rsidRPr="00123AE9">
        <w:tab/>
        <w:t xml:space="preserve">Pioneer. </w:t>
      </w:r>
      <w:r w:rsidRPr="00D5096E">
        <w:rPr>
          <w:lang w:val="es-CL"/>
          <w:rPrChange w:id="2701" w:author="Nicolás Riveras Muñoz" w:date="2022-09-17T07:09:00Z">
            <w:rPr/>
          </w:rPrChange>
        </w:rPr>
        <w:t xml:space="preserve">Ensayos a potrero para grano: Temporada 2011 – 2012. </w:t>
      </w:r>
      <w:r w:rsidRPr="00123AE9">
        <w:t xml:space="preserve">Available online: </w:t>
      </w:r>
      <w:r w:rsidRPr="00123AE9">
        <w:fldChar w:fldCharType="begin"/>
      </w:r>
      <w:r w:rsidRPr="00123AE9">
        <w:instrText xml:space="preserve"> HYPERLINK "http://www.pioneer.com/CMRoot/International/Chile/Products_and_Services/ens_grano_2012.pdf" </w:instrText>
      </w:r>
      <w:r w:rsidRPr="00123AE9">
        <w:fldChar w:fldCharType="separate"/>
      </w:r>
      <w:r w:rsidRPr="00123AE9">
        <w:rPr>
          <w:rPrChange w:id="2702" w:author="Nicolás Riveras Muñoz" w:date="2022-09-15T17:34:00Z">
            <w:rPr>
              <w:rStyle w:val="Hyperlink"/>
              <w:szCs w:val="18"/>
            </w:rPr>
          </w:rPrChange>
        </w:rPr>
        <w:t>http://www.pioneer.com/CMRoot/International/Chile/Products_and_Services/ens_grano_2012.pdf</w:t>
      </w:r>
      <w:r w:rsidRPr="00123AE9">
        <w:fldChar w:fldCharType="end"/>
      </w:r>
      <w:r w:rsidRPr="00123AE9">
        <w:t xml:space="preserve"> (accessed on 2013 October 22).</w:t>
      </w:r>
    </w:p>
    <w:p w14:paraId="67E3A8F0" w14:textId="77777777" w:rsidR="00412A2D" w:rsidRPr="00123AE9" w:rsidRDefault="00412A2D">
      <w:pPr>
        <w:pStyle w:val="MDPI71References"/>
        <w:ind w:left="426" w:hanging="426"/>
        <w:pPrChange w:id="2703" w:author="Nicolás Riveras Muñoz" w:date="2022-09-15T17:34:00Z">
          <w:pPr>
            <w:pStyle w:val="EndNoteBibliography"/>
            <w:ind w:left="720" w:hanging="720"/>
          </w:pPr>
        </w:pPrChange>
      </w:pPr>
      <w:r w:rsidRPr="00123AE9">
        <w:t>3.</w:t>
      </w:r>
      <w:r w:rsidRPr="00123AE9">
        <w:tab/>
        <w:t xml:space="preserve">Fischer, T.; Byerlee, D.; Edmeades, G. </w:t>
      </w:r>
      <w:r w:rsidRPr="00123AE9">
        <w:rPr>
          <w:rPrChange w:id="2704" w:author="Nicolás Riveras Muñoz" w:date="2022-09-15T17:34:00Z">
            <w:rPr>
              <w:i/>
              <w:szCs w:val="18"/>
            </w:rPr>
          </w:rPrChange>
        </w:rPr>
        <w:t>Crop Yields and Global Food Security: Will Yield Increase Continue to Feed the World?</w:t>
      </w:r>
      <w:r w:rsidRPr="00123AE9">
        <w:t>; Australian Centre for International Agricultural Research: 2014.</w:t>
      </w:r>
    </w:p>
    <w:p w14:paraId="3C8422F2" w14:textId="77777777" w:rsidR="00412A2D" w:rsidRPr="00123AE9" w:rsidRDefault="00412A2D">
      <w:pPr>
        <w:pStyle w:val="MDPI71References"/>
        <w:ind w:left="426" w:hanging="426"/>
        <w:pPrChange w:id="2705" w:author="Nicolás Riveras Muñoz" w:date="2022-09-15T17:34:00Z">
          <w:pPr>
            <w:pStyle w:val="EndNoteBibliography"/>
            <w:ind w:left="720" w:hanging="720"/>
          </w:pPr>
        </w:pPrChange>
      </w:pPr>
      <w:r w:rsidRPr="00123AE9">
        <w:t>4.</w:t>
      </w:r>
      <w:r w:rsidRPr="00123AE9">
        <w:tab/>
        <w:t xml:space="preserve">Taylor, H.M.; Brar, G.S. Effect of Soil Compaction on Root Development. </w:t>
      </w:r>
      <w:r w:rsidRPr="00123AE9">
        <w:rPr>
          <w:rPrChange w:id="2706" w:author="Nicolás Riveras Muñoz" w:date="2022-09-15T17:34:00Z">
            <w:rPr>
              <w:i/>
              <w:szCs w:val="18"/>
            </w:rPr>
          </w:rPrChange>
        </w:rPr>
        <w:t xml:space="preserve">Soil &amp; Tillage Research </w:t>
      </w:r>
      <w:r w:rsidRPr="00123AE9">
        <w:rPr>
          <w:rPrChange w:id="2707" w:author="Nicolás Riveras Muñoz" w:date="2022-09-15T17:34:00Z">
            <w:rPr>
              <w:b/>
              <w:szCs w:val="18"/>
            </w:rPr>
          </w:rPrChange>
        </w:rPr>
        <w:t>1991</w:t>
      </w:r>
      <w:r w:rsidRPr="00123AE9">
        <w:t xml:space="preserve">, </w:t>
      </w:r>
      <w:r w:rsidRPr="00123AE9">
        <w:rPr>
          <w:rPrChange w:id="2708" w:author="Nicolás Riveras Muñoz" w:date="2022-09-15T17:34:00Z">
            <w:rPr>
              <w:i/>
              <w:szCs w:val="18"/>
            </w:rPr>
          </w:rPrChange>
        </w:rPr>
        <w:t>19</w:t>
      </w:r>
      <w:r w:rsidRPr="00123AE9">
        <w:t>, 111-119, doi:10.1016/0167-1987(91)90080-H.</w:t>
      </w:r>
    </w:p>
    <w:p w14:paraId="345BE1F8" w14:textId="77777777" w:rsidR="00412A2D" w:rsidRPr="00D5096E" w:rsidRDefault="00412A2D">
      <w:pPr>
        <w:pStyle w:val="MDPI71References"/>
        <w:ind w:left="426" w:hanging="426"/>
        <w:rPr>
          <w:lang w:val="es-CL"/>
          <w:rPrChange w:id="2709" w:author="Nicolás Riveras Muñoz" w:date="2022-09-17T07:09:00Z">
            <w:rPr/>
          </w:rPrChange>
        </w:rPr>
        <w:pPrChange w:id="2710" w:author="Nicolás Riveras Muñoz" w:date="2022-09-15T17:34:00Z">
          <w:pPr>
            <w:pStyle w:val="EndNoteBibliography"/>
            <w:ind w:left="720" w:hanging="720"/>
          </w:pPr>
        </w:pPrChange>
      </w:pPr>
      <w:r w:rsidRPr="00123AE9">
        <w:t>5.</w:t>
      </w:r>
      <w:r w:rsidRPr="00123AE9">
        <w:tab/>
        <w:t xml:space="preserve">Hamza, M.A.; Anderson, W.K. Soil compaction in cropping systems - A review of the nature, causes and possible solutions. </w:t>
      </w:r>
      <w:r w:rsidRPr="00D5096E">
        <w:rPr>
          <w:lang w:val="es-CL"/>
          <w:rPrChange w:id="2711" w:author="Nicolás Riveras Muñoz" w:date="2022-09-17T07:09:00Z">
            <w:rPr>
              <w:i/>
              <w:szCs w:val="18"/>
            </w:rPr>
          </w:rPrChange>
        </w:rPr>
        <w:t xml:space="preserve">Soil &amp; Tillage Research </w:t>
      </w:r>
      <w:r w:rsidRPr="00D5096E">
        <w:rPr>
          <w:lang w:val="es-CL"/>
          <w:rPrChange w:id="2712" w:author="Nicolás Riveras Muñoz" w:date="2022-09-17T07:09:00Z">
            <w:rPr>
              <w:b/>
              <w:szCs w:val="18"/>
            </w:rPr>
          </w:rPrChange>
        </w:rPr>
        <w:t>2005</w:t>
      </w:r>
      <w:r w:rsidRPr="00D5096E">
        <w:rPr>
          <w:lang w:val="es-CL"/>
          <w:rPrChange w:id="2713" w:author="Nicolás Riveras Muñoz" w:date="2022-09-17T07:09:00Z">
            <w:rPr/>
          </w:rPrChange>
        </w:rPr>
        <w:t xml:space="preserve">, </w:t>
      </w:r>
      <w:r w:rsidRPr="00D5096E">
        <w:rPr>
          <w:lang w:val="es-CL"/>
          <w:rPrChange w:id="2714" w:author="Nicolás Riveras Muñoz" w:date="2022-09-17T07:09:00Z">
            <w:rPr>
              <w:i/>
              <w:szCs w:val="18"/>
            </w:rPr>
          </w:rPrChange>
        </w:rPr>
        <w:t>82</w:t>
      </w:r>
      <w:r w:rsidRPr="00D5096E">
        <w:rPr>
          <w:lang w:val="es-CL"/>
          <w:rPrChange w:id="2715" w:author="Nicolás Riveras Muñoz" w:date="2022-09-17T07:09:00Z">
            <w:rPr/>
          </w:rPrChange>
        </w:rPr>
        <w:t>, 121-145, doi:10.1016/j.still.2004.08.009.</w:t>
      </w:r>
    </w:p>
    <w:p w14:paraId="1BB5FF11" w14:textId="77777777" w:rsidR="00412A2D" w:rsidRPr="00D5096E" w:rsidRDefault="00412A2D">
      <w:pPr>
        <w:pStyle w:val="MDPI71References"/>
        <w:ind w:left="426" w:hanging="426"/>
        <w:rPr>
          <w:lang w:val="es-CL"/>
          <w:rPrChange w:id="2716" w:author="Nicolás Riveras Muñoz" w:date="2022-09-17T07:09:00Z">
            <w:rPr/>
          </w:rPrChange>
        </w:rPr>
        <w:pPrChange w:id="2717" w:author="Nicolás Riveras Muñoz" w:date="2022-09-15T17:34:00Z">
          <w:pPr>
            <w:pStyle w:val="EndNoteBibliography"/>
            <w:ind w:left="720" w:hanging="720"/>
          </w:pPr>
        </w:pPrChange>
      </w:pPr>
      <w:r w:rsidRPr="00D5096E">
        <w:rPr>
          <w:lang w:val="es-CL"/>
          <w:rPrChange w:id="2718" w:author="Nicolás Riveras Muñoz" w:date="2022-09-17T07:09:00Z">
            <w:rPr/>
          </w:rPrChange>
        </w:rPr>
        <w:t>6.</w:t>
      </w:r>
      <w:r w:rsidRPr="00D5096E">
        <w:rPr>
          <w:lang w:val="es-CL"/>
          <w:rPrChange w:id="2719" w:author="Nicolás Riveras Muñoz" w:date="2022-09-17T07:09:00Z">
            <w:rPr/>
          </w:rPrChange>
        </w:rPr>
        <w:tab/>
        <w:t xml:space="preserve">Salazar, O.; Rojas, C.; Soto, C. </w:t>
      </w:r>
      <w:r w:rsidRPr="00D5096E">
        <w:rPr>
          <w:lang w:val="es-CL"/>
          <w:rPrChange w:id="2720" w:author="Nicolás Riveras Muñoz" w:date="2022-09-17T07:09:00Z">
            <w:rPr>
              <w:i/>
              <w:szCs w:val="18"/>
            </w:rPr>
          </w:rPrChange>
        </w:rPr>
        <w:t>Diagnóstico sectorial y propuesta de producción limpia: productores de maíz de la Región del Libertador Bernardo O´Higgins</w:t>
      </w:r>
      <w:r w:rsidRPr="00D5096E">
        <w:rPr>
          <w:lang w:val="es-CL"/>
          <w:rPrChange w:id="2721" w:author="Nicolás Riveras Muñoz" w:date="2022-09-17T07:09:00Z">
            <w:rPr/>
          </w:rPrChange>
        </w:rPr>
        <w:t>; Campesina Intercomunal de Peumo (COOPEUMO): 2013.</w:t>
      </w:r>
    </w:p>
    <w:p w14:paraId="131699B3" w14:textId="77777777" w:rsidR="00412A2D" w:rsidRPr="00123AE9" w:rsidRDefault="00412A2D">
      <w:pPr>
        <w:pStyle w:val="MDPI71References"/>
        <w:ind w:left="426" w:hanging="426"/>
        <w:pPrChange w:id="2722" w:author="Nicolás Riveras Muñoz" w:date="2022-09-15T17:34:00Z">
          <w:pPr>
            <w:pStyle w:val="EndNoteBibliography"/>
            <w:ind w:left="720" w:hanging="720"/>
          </w:pPr>
        </w:pPrChange>
      </w:pPr>
      <w:r w:rsidRPr="00123AE9">
        <w:t>7.</w:t>
      </w:r>
      <w:r w:rsidRPr="00123AE9">
        <w:tab/>
        <w:t xml:space="preserve">Seitz, S.; Prasuhn, V.; Scholten, T. Controlling Soil Erosion Using No-Till Farming Systems. In </w:t>
      </w:r>
      <w:r w:rsidRPr="00123AE9">
        <w:rPr>
          <w:rPrChange w:id="2723" w:author="Nicolás Riveras Muñoz" w:date="2022-09-15T17:34:00Z">
            <w:rPr>
              <w:i/>
              <w:szCs w:val="18"/>
            </w:rPr>
          </w:rPrChange>
        </w:rPr>
        <w:t>No-till Farming Systems for Sustainable Agriculture</w:t>
      </w:r>
      <w:r w:rsidRPr="00123AE9">
        <w:t>; Springer: 2020; pp. 195-211.</w:t>
      </w:r>
    </w:p>
    <w:p w14:paraId="54DFEC8F" w14:textId="77777777" w:rsidR="00412A2D" w:rsidRPr="00123AE9" w:rsidRDefault="00412A2D">
      <w:pPr>
        <w:pStyle w:val="MDPI71References"/>
        <w:ind w:left="426" w:hanging="426"/>
        <w:pPrChange w:id="2724" w:author="Nicolás Riveras Muñoz" w:date="2022-09-15T17:34:00Z">
          <w:pPr>
            <w:pStyle w:val="EndNoteBibliography"/>
            <w:ind w:left="720" w:hanging="720"/>
          </w:pPr>
        </w:pPrChange>
      </w:pPr>
      <w:r w:rsidRPr="00123AE9">
        <w:t>8.</w:t>
      </w:r>
      <w:r w:rsidRPr="00123AE9">
        <w:tab/>
        <w:t xml:space="preserve">Hausherr Lüder, R.-M.; Qin, R.; Richner, W.; Stamp, P.; Streit, B.; Noulas, C. Effect of Tillage Systems on Spatial Variation in Soil Chemical Properties and Winter Wheat (Triticum aestivum L.) Performance in Small Fields. </w:t>
      </w:r>
      <w:r w:rsidRPr="00123AE9">
        <w:rPr>
          <w:rPrChange w:id="2725" w:author="Nicolás Riveras Muñoz" w:date="2022-09-15T17:34:00Z">
            <w:rPr>
              <w:i/>
              <w:szCs w:val="18"/>
            </w:rPr>
          </w:rPrChange>
        </w:rPr>
        <w:t xml:space="preserve">Agronomy </w:t>
      </w:r>
      <w:r w:rsidRPr="00123AE9">
        <w:rPr>
          <w:rPrChange w:id="2726" w:author="Nicolás Riveras Muñoz" w:date="2022-09-15T17:34:00Z">
            <w:rPr>
              <w:b/>
              <w:szCs w:val="18"/>
            </w:rPr>
          </w:rPrChange>
        </w:rPr>
        <w:t>2019</w:t>
      </w:r>
      <w:r w:rsidRPr="00123AE9">
        <w:t xml:space="preserve">, </w:t>
      </w:r>
      <w:r w:rsidRPr="00123AE9">
        <w:rPr>
          <w:rPrChange w:id="2727" w:author="Nicolás Riveras Muñoz" w:date="2022-09-15T17:34:00Z">
            <w:rPr>
              <w:i/>
              <w:szCs w:val="18"/>
            </w:rPr>
          </w:rPrChange>
        </w:rPr>
        <w:t>9</w:t>
      </w:r>
      <w:r w:rsidRPr="00123AE9">
        <w:t>, 182, doi:10.3390/agronomy9040182.</w:t>
      </w:r>
    </w:p>
    <w:p w14:paraId="265EAF65" w14:textId="77777777" w:rsidR="00412A2D" w:rsidRPr="00123AE9" w:rsidRDefault="00412A2D">
      <w:pPr>
        <w:pStyle w:val="MDPI71References"/>
        <w:ind w:left="426" w:hanging="426"/>
        <w:pPrChange w:id="2728" w:author="Nicolás Riveras Muñoz" w:date="2022-09-15T17:34:00Z">
          <w:pPr>
            <w:pStyle w:val="EndNoteBibliography"/>
            <w:ind w:left="720" w:hanging="720"/>
          </w:pPr>
        </w:pPrChange>
      </w:pPr>
      <w:r w:rsidRPr="00123AE9">
        <w:t>9.</w:t>
      </w:r>
      <w:r w:rsidRPr="00123AE9">
        <w:tab/>
        <w:t xml:space="preserve">Seguel, O.; Diaz, D.; Acevedo, E.; Silva, P.; Homer, I.; Seitz, S. Hydraulic Conductivity in a Soil Cultivated with Wheat-Rapeseed Rotation Under Two Tillage Systems. </w:t>
      </w:r>
      <w:r w:rsidRPr="00123AE9">
        <w:rPr>
          <w:rPrChange w:id="2729" w:author="Nicolás Riveras Muñoz" w:date="2022-09-15T17:34:00Z">
            <w:rPr>
              <w:i/>
              <w:szCs w:val="18"/>
            </w:rPr>
          </w:rPrChange>
        </w:rPr>
        <w:t xml:space="preserve">Journal of Soil Science and Plant Nutrition </w:t>
      </w:r>
      <w:r w:rsidRPr="00123AE9">
        <w:rPr>
          <w:rPrChange w:id="2730" w:author="Nicolás Riveras Muñoz" w:date="2022-09-15T17:34:00Z">
            <w:rPr>
              <w:b/>
              <w:szCs w:val="18"/>
            </w:rPr>
          </w:rPrChange>
        </w:rPr>
        <w:t>2020</w:t>
      </w:r>
      <w:r w:rsidRPr="00123AE9">
        <w:t>, doi:10.1007/s42729-020-00296-w.</w:t>
      </w:r>
    </w:p>
    <w:p w14:paraId="4DFC5420" w14:textId="77777777" w:rsidR="00412A2D" w:rsidRPr="00D5096E" w:rsidRDefault="00412A2D">
      <w:pPr>
        <w:pStyle w:val="MDPI71References"/>
        <w:ind w:left="426" w:hanging="426"/>
        <w:rPr>
          <w:lang w:val="es-CL"/>
          <w:rPrChange w:id="2731" w:author="Nicolás Riveras Muñoz" w:date="2022-09-17T07:09:00Z">
            <w:rPr/>
          </w:rPrChange>
        </w:rPr>
        <w:pPrChange w:id="2732" w:author="Nicolás Riveras Muñoz" w:date="2022-09-15T17:34:00Z">
          <w:pPr>
            <w:pStyle w:val="EndNoteBibliography"/>
            <w:ind w:left="720" w:hanging="720"/>
          </w:pPr>
        </w:pPrChange>
      </w:pPr>
      <w:r w:rsidRPr="00D5096E">
        <w:rPr>
          <w:lang w:val="es-CL"/>
          <w:rPrChange w:id="2733" w:author="Nicolás Riveras Muñoz" w:date="2022-09-17T07:09:00Z">
            <w:rPr/>
          </w:rPrChange>
        </w:rPr>
        <w:t>10.</w:t>
      </w:r>
      <w:r w:rsidRPr="00D5096E">
        <w:rPr>
          <w:lang w:val="es-CL"/>
          <w:rPrChange w:id="2734" w:author="Nicolás Riveras Muñoz" w:date="2022-09-17T07:09:00Z">
            <w:rPr/>
          </w:rPrChange>
        </w:rPr>
        <w:tab/>
        <w:t xml:space="preserve">Nissen, J.; Quiroz, C.; Seguel, O.; Mac Donald, R.; Ellies, A. Flujo Hídrico no Saturado en Andisoles. </w:t>
      </w:r>
      <w:r w:rsidRPr="00D5096E">
        <w:rPr>
          <w:lang w:val="es-CL"/>
          <w:rPrChange w:id="2735" w:author="Nicolás Riveras Muñoz" w:date="2022-09-17T07:09:00Z">
            <w:rPr>
              <w:i/>
              <w:szCs w:val="18"/>
            </w:rPr>
          </w:rPrChange>
        </w:rPr>
        <w:t xml:space="preserve">Revista de la ciencia del suelo y nutrición vegetal </w:t>
      </w:r>
      <w:r w:rsidRPr="00D5096E">
        <w:rPr>
          <w:lang w:val="es-CL"/>
          <w:rPrChange w:id="2736" w:author="Nicolás Riveras Muñoz" w:date="2022-09-17T07:09:00Z">
            <w:rPr>
              <w:b/>
              <w:szCs w:val="18"/>
            </w:rPr>
          </w:rPrChange>
        </w:rPr>
        <w:t>2006</w:t>
      </w:r>
      <w:r w:rsidRPr="00D5096E">
        <w:rPr>
          <w:lang w:val="es-CL"/>
          <w:rPrChange w:id="2737" w:author="Nicolás Riveras Muñoz" w:date="2022-09-17T07:09:00Z">
            <w:rPr/>
          </w:rPrChange>
        </w:rPr>
        <w:t xml:space="preserve">, </w:t>
      </w:r>
      <w:r w:rsidRPr="00D5096E">
        <w:rPr>
          <w:lang w:val="es-CL"/>
          <w:rPrChange w:id="2738" w:author="Nicolás Riveras Muñoz" w:date="2022-09-17T07:09:00Z">
            <w:rPr>
              <w:i/>
              <w:szCs w:val="18"/>
            </w:rPr>
          </w:rPrChange>
        </w:rPr>
        <w:t>6</w:t>
      </w:r>
      <w:r w:rsidRPr="00D5096E">
        <w:rPr>
          <w:lang w:val="es-CL"/>
          <w:rPrChange w:id="2739" w:author="Nicolás Riveras Muñoz" w:date="2022-09-17T07:09:00Z">
            <w:rPr/>
          </w:rPrChange>
        </w:rPr>
        <w:t xml:space="preserve">, 9-19, doi:10.4067/S0718-27912006000100003 </w:t>
      </w:r>
    </w:p>
    <w:p w14:paraId="41248086" w14:textId="77777777" w:rsidR="00412A2D" w:rsidRPr="00123AE9" w:rsidRDefault="00412A2D">
      <w:pPr>
        <w:pStyle w:val="MDPI71References"/>
        <w:ind w:left="426" w:hanging="426"/>
        <w:pPrChange w:id="2740" w:author="Nicolás Riveras Muñoz" w:date="2022-09-15T17:34:00Z">
          <w:pPr>
            <w:pStyle w:val="EndNoteBibliography"/>
            <w:ind w:left="720" w:hanging="720"/>
          </w:pPr>
        </w:pPrChange>
      </w:pPr>
      <w:r w:rsidRPr="00123AE9">
        <w:t>11.</w:t>
      </w:r>
      <w:r w:rsidRPr="00123AE9">
        <w:tab/>
        <w:t xml:space="preserve">Warrick, A.W. </w:t>
      </w:r>
      <w:r w:rsidRPr="00123AE9">
        <w:rPr>
          <w:rPrChange w:id="2741" w:author="Nicolás Riveras Muñoz" w:date="2022-09-15T17:34:00Z">
            <w:rPr>
              <w:i/>
              <w:szCs w:val="18"/>
            </w:rPr>
          </w:rPrChange>
        </w:rPr>
        <w:t>Soil physics companion</w:t>
      </w:r>
      <w:r w:rsidRPr="00123AE9">
        <w:t>; CRC press: 2001.</w:t>
      </w:r>
    </w:p>
    <w:p w14:paraId="45431252" w14:textId="77777777" w:rsidR="00412A2D" w:rsidRPr="00123AE9" w:rsidRDefault="00412A2D">
      <w:pPr>
        <w:pStyle w:val="MDPI71References"/>
        <w:ind w:left="426" w:hanging="426"/>
        <w:pPrChange w:id="2742" w:author="Nicolás Riveras Muñoz" w:date="2022-09-15T17:34:00Z">
          <w:pPr>
            <w:pStyle w:val="EndNoteBibliography"/>
            <w:ind w:left="720" w:hanging="720"/>
          </w:pPr>
        </w:pPrChange>
      </w:pPr>
      <w:r w:rsidRPr="00123AE9">
        <w:t>12.</w:t>
      </w:r>
      <w:r w:rsidRPr="00123AE9">
        <w:tab/>
        <w:t xml:space="preserve">Piccolo, A.; Mbagwu, J.S.C. Role of hydrophobic components of soil organic matter in soil aggregate stability. </w:t>
      </w:r>
      <w:r w:rsidRPr="00123AE9">
        <w:rPr>
          <w:rPrChange w:id="2743" w:author="Nicolás Riveras Muñoz" w:date="2022-09-15T17:34:00Z">
            <w:rPr>
              <w:i/>
              <w:szCs w:val="18"/>
            </w:rPr>
          </w:rPrChange>
        </w:rPr>
        <w:t xml:space="preserve">Soil Science Society of America Journal </w:t>
      </w:r>
      <w:r w:rsidRPr="00123AE9">
        <w:rPr>
          <w:rPrChange w:id="2744" w:author="Nicolás Riveras Muñoz" w:date="2022-09-15T17:34:00Z">
            <w:rPr>
              <w:b/>
              <w:szCs w:val="18"/>
            </w:rPr>
          </w:rPrChange>
        </w:rPr>
        <w:t>1999</w:t>
      </w:r>
      <w:r w:rsidRPr="00123AE9">
        <w:t xml:space="preserve">, </w:t>
      </w:r>
      <w:r w:rsidRPr="00123AE9">
        <w:rPr>
          <w:rPrChange w:id="2745" w:author="Nicolás Riveras Muñoz" w:date="2022-09-15T17:34:00Z">
            <w:rPr>
              <w:i/>
              <w:szCs w:val="18"/>
            </w:rPr>
          </w:rPrChange>
        </w:rPr>
        <w:t>63</w:t>
      </w:r>
      <w:r w:rsidRPr="00123AE9">
        <w:t>, 1801-1810, doi:DOI 10.2136/sssaj1999.6361801x.</w:t>
      </w:r>
    </w:p>
    <w:p w14:paraId="312D284B" w14:textId="77777777" w:rsidR="00412A2D" w:rsidRPr="00123AE9" w:rsidRDefault="00412A2D">
      <w:pPr>
        <w:pStyle w:val="MDPI71References"/>
        <w:ind w:left="426" w:hanging="426"/>
        <w:pPrChange w:id="2746" w:author="Nicolás Riveras Muñoz" w:date="2022-09-15T17:34:00Z">
          <w:pPr>
            <w:pStyle w:val="EndNoteBibliography"/>
            <w:ind w:left="720" w:hanging="720"/>
          </w:pPr>
        </w:pPrChange>
      </w:pPr>
      <w:r w:rsidRPr="00123AE9">
        <w:t>13.</w:t>
      </w:r>
      <w:r w:rsidRPr="00123AE9">
        <w:tab/>
        <w:t xml:space="preserve">Urbanek, E.; Hallett, P.; Feeney, D.; Horn, R. Water repellency and distribution of hydrophilic and hydrophobic compounds in soil aggregates from different tillage systems. </w:t>
      </w:r>
      <w:r w:rsidRPr="00123AE9">
        <w:rPr>
          <w:rPrChange w:id="2747" w:author="Nicolás Riveras Muñoz" w:date="2022-09-15T17:34:00Z">
            <w:rPr>
              <w:i/>
              <w:szCs w:val="18"/>
            </w:rPr>
          </w:rPrChange>
        </w:rPr>
        <w:t xml:space="preserve">Geoderma </w:t>
      </w:r>
      <w:r w:rsidRPr="00123AE9">
        <w:rPr>
          <w:rPrChange w:id="2748" w:author="Nicolás Riveras Muñoz" w:date="2022-09-15T17:34:00Z">
            <w:rPr>
              <w:b/>
              <w:szCs w:val="18"/>
            </w:rPr>
          </w:rPrChange>
        </w:rPr>
        <w:t>2007</w:t>
      </w:r>
      <w:r w:rsidRPr="00123AE9">
        <w:t xml:space="preserve">, </w:t>
      </w:r>
      <w:r w:rsidRPr="00123AE9">
        <w:rPr>
          <w:rPrChange w:id="2749" w:author="Nicolás Riveras Muñoz" w:date="2022-09-15T17:34:00Z">
            <w:rPr>
              <w:i/>
              <w:szCs w:val="18"/>
            </w:rPr>
          </w:rPrChange>
        </w:rPr>
        <w:t>140</w:t>
      </w:r>
      <w:r w:rsidRPr="00123AE9">
        <w:t>, 147-155, doi:10.1016/j.geoderma.2007.04.001.</w:t>
      </w:r>
    </w:p>
    <w:p w14:paraId="6B191D17" w14:textId="77777777" w:rsidR="00412A2D" w:rsidRPr="00123AE9" w:rsidRDefault="00412A2D">
      <w:pPr>
        <w:pStyle w:val="MDPI71References"/>
        <w:ind w:left="426" w:hanging="426"/>
        <w:pPrChange w:id="2750" w:author="Nicolás Riveras Muñoz" w:date="2022-09-15T17:34:00Z">
          <w:pPr>
            <w:pStyle w:val="EndNoteBibliography"/>
            <w:ind w:left="720" w:hanging="720"/>
          </w:pPr>
        </w:pPrChange>
      </w:pPr>
      <w:r w:rsidRPr="00123AE9">
        <w:t>14.</w:t>
      </w:r>
      <w:r w:rsidRPr="00123AE9">
        <w:tab/>
        <w:t>Hallett, P. An introduction to soil water repellency. In Proceedings of the 8th International Symposium on Adjuvants for Agrochemicals (ISAA2007), Columbus, Ohio, USA Aug 6–9, 2007; p. 13.</w:t>
      </w:r>
    </w:p>
    <w:p w14:paraId="229ECBED" w14:textId="77777777" w:rsidR="00412A2D" w:rsidRPr="00D5096E" w:rsidRDefault="00412A2D">
      <w:pPr>
        <w:pStyle w:val="MDPI71References"/>
        <w:ind w:left="426" w:hanging="426"/>
        <w:rPr>
          <w:lang w:val="es-CL"/>
          <w:rPrChange w:id="2751" w:author="Nicolás Riveras Muñoz" w:date="2022-09-17T07:09:00Z">
            <w:rPr/>
          </w:rPrChange>
        </w:rPr>
        <w:pPrChange w:id="2752" w:author="Nicolás Riveras Muñoz" w:date="2022-09-15T17:34:00Z">
          <w:pPr>
            <w:pStyle w:val="EndNoteBibliography"/>
            <w:ind w:left="720" w:hanging="720"/>
          </w:pPr>
        </w:pPrChange>
      </w:pPr>
      <w:r w:rsidRPr="00D5096E">
        <w:rPr>
          <w:lang w:val="es-CL"/>
          <w:rPrChange w:id="2753" w:author="Nicolás Riveras Muñoz" w:date="2022-09-17T07:09:00Z">
            <w:rPr/>
          </w:rPrChange>
        </w:rPr>
        <w:t>15.</w:t>
      </w:r>
      <w:r w:rsidRPr="00D5096E">
        <w:rPr>
          <w:lang w:val="es-CL"/>
          <w:rPrChange w:id="2754" w:author="Nicolás Riveras Muñoz" w:date="2022-09-17T07:09:00Z">
            <w:rPr/>
          </w:rPrChange>
        </w:rPr>
        <w:tab/>
        <w:t xml:space="preserve">Cuevas Becerra, J. Efecto de la materia orgánica y el manejo sobre la hidrofobicidad de suelos volcánicos. </w:t>
      </w:r>
      <w:r w:rsidRPr="00D5096E">
        <w:rPr>
          <w:lang w:val="es-CL"/>
          <w:rPrChange w:id="2755" w:author="Nicolás Riveras Muñoz" w:date="2022-09-17T07:09:00Z">
            <w:rPr>
              <w:i/>
              <w:szCs w:val="18"/>
            </w:rPr>
          </w:rPrChange>
        </w:rPr>
        <w:t xml:space="preserve">Revista de la ciencia del suelo y nutrición vegetal </w:t>
      </w:r>
      <w:r w:rsidRPr="00D5096E">
        <w:rPr>
          <w:lang w:val="es-CL"/>
          <w:rPrChange w:id="2756" w:author="Nicolás Riveras Muñoz" w:date="2022-09-17T07:09:00Z">
            <w:rPr>
              <w:b/>
              <w:szCs w:val="18"/>
            </w:rPr>
          </w:rPrChange>
        </w:rPr>
        <w:t>2006</w:t>
      </w:r>
      <w:r w:rsidRPr="00D5096E">
        <w:rPr>
          <w:lang w:val="es-CL"/>
          <w:rPrChange w:id="2757" w:author="Nicolás Riveras Muñoz" w:date="2022-09-17T07:09:00Z">
            <w:rPr/>
          </w:rPrChange>
        </w:rPr>
        <w:t xml:space="preserve">, </w:t>
      </w:r>
      <w:r w:rsidRPr="00D5096E">
        <w:rPr>
          <w:lang w:val="es-CL"/>
          <w:rPrChange w:id="2758" w:author="Nicolás Riveras Muñoz" w:date="2022-09-17T07:09:00Z">
            <w:rPr>
              <w:i/>
              <w:szCs w:val="18"/>
            </w:rPr>
          </w:rPrChange>
        </w:rPr>
        <w:t>6</w:t>
      </w:r>
      <w:r w:rsidRPr="00D5096E">
        <w:rPr>
          <w:lang w:val="es-CL"/>
          <w:rPrChange w:id="2759" w:author="Nicolás Riveras Muñoz" w:date="2022-09-17T07:09:00Z">
            <w:rPr/>
          </w:rPrChange>
        </w:rPr>
        <w:t xml:space="preserve">, 13-27, doi:10.4067/S0718-27912006000200002 </w:t>
      </w:r>
    </w:p>
    <w:p w14:paraId="05EF7976" w14:textId="77777777" w:rsidR="00412A2D" w:rsidRPr="00123AE9" w:rsidRDefault="00412A2D">
      <w:pPr>
        <w:pStyle w:val="MDPI71References"/>
        <w:ind w:left="426" w:hanging="426"/>
        <w:pPrChange w:id="2760" w:author="Nicolás Riveras Muñoz" w:date="2022-09-15T17:34:00Z">
          <w:pPr>
            <w:pStyle w:val="EndNoteBibliography"/>
            <w:ind w:left="720" w:hanging="720"/>
          </w:pPr>
        </w:pPrChange>
      </w:pPr>
      <w:r w:rsidRPr="00123AE9">
        <w:t>16.</w:t>
      </w:r>
      <w:r w:rsidRPr="00123AE9">
        <w:tab/>
        <w:t xml:space="preserve">Horton, R.; Ankeny, M.; Allmaras, R. Effects of compaction on soil hydraulic properties. In </w:t>
      </w:r>
      <w:r w:rsidRPr="00123AE9">
        <w:rPr>
          <w:rPrChange w:id="2761" w:author="Nicolás Riveras Muñoz" w:date="2022-09-15T17:34:00Z">
            <w:rPr>
              <w:i/>
              <w:szCs w:val="18"/>
            </w:rPr>
          </w:rPrChange>
        </w:rPr>
        <w:t>Developments in agricultural engineering</w:t>
      </w:r>
      <w:r w:rsidRPr="00123AE9">
        <w:t>; Elsevier: 1994; Volume 11, pp. 141-165.</w:t>
      </w:r>
    </w:p>
    <w:p w14:paraId="4EE46935" w14:textId="77777777" w:rsidR="00412A2D" w:rsidRPr="00D5096E" w:rsidRDefault="00412A2D">
      <w:pPr>
        <w:pStyle w:val="MDPI71References"/>
        <w:ind w:left="426" w:hanging="426"/>
        <w:rPr>
          <w:lang w:val="es-CL"/>
          <w:rPrChange w:id="2762" w:author="Nicolás Riveras Muñoz" w:date="2022-09-17T07:09:00Z">
            <w:rPr/>
          </w:rPrChange>
        </w:rPr>
        <w:pPrChange w:id="2763" w:author="Nicolás Riveras Muñoz" w:date="2022-09-15T17:34:00Z">
          <w:pPr>
            <w:pStyle w:val="EndNoteBibliography"/>
            <w:ind w:left="720" w:hanging="720"/>
          </w:pPr>
        </w:pPrChange>
      </w:pPr>
      <w:r w:rsidRPr="00123AE9">
        <w:t>17.</w:t>
      </w:r>
      <w:r w:rsidRPr="00123AE9">
        <w:tab/>
        <w:t xml:space="preserve">Buczko, U.; Bens, O. Assessing soil hydrophobicity and its variability through the soil profile using two different methods. </w:t>
      </w:r>
      <w:r w:rsidRPr="00D5096E">
        <w:rPr>
          <w:lang w:val="es-CL"/>
          <w:rPrChange w:id="2764" w:author="Nicolás Riveras Muñoz" w:date="2022-09-17T07:09:00Z">
            <w:rPr>
              <w:i/>
              <w:szCs w:val="18"/>
            </w:rPr>
          </w:rPrChange>
        </w:rPr>
        <w:t xml:space="preserve">Soil Science Society of America Journal </w:t>
      </w:r>
      <w:r w:rsidRPr="00D5096E">
        <w:rPr>
          <w:lang w:val="es-CL"/>
          <w:rPrChange w:id="2765" w:author="Nicolás Riveras Muñoz" w:date="2022-09-17T07:09:00Z">
            <w:rPr>
              <w:b/>
              <w:szCs w:val="18"/>
            </w:rPr>
          </w:rPrChange>
        </w:rPr>
        <w:t>2006</w:t>
      </w:r>
      <w:r w:rsidRPr="00D5096E">
        <w:rPr>
          <w:lang w:val="es-CL"/>
          <w:rPrChange w:id="2766" w:author="Nicolás Riveras Muñoz" w:date="2022-09-17T07:09:00Z">
            <w:rPr/>
          </w:rPrChange>
        </w:rPr>
        <w:t xml:space="preserve">, </w:t>
      </w:r>
      <w:r w:rsidRPr="00D5096E">
        <w:rPr>
          <w:lang w:val="es-CL"/>
          <w:rPrChange w:id="2767" w:author="Nicolás Riveras Muñoz" w:date="2022-09-17T07:09:00Z">
            <w:rPr>
              <w:i/>
              <w:szCs w:val="18"/>
            </w:rPr>
          </w:rPrChange>
        </w:rPr>
        <w:t>70</w:t>
      </w:r>
      <w:r w:rsidRPr="00D5096E">
        <w:rPr>
          <w:lang w:val="es-CL"/>
          <w:rPrChange w:id="2768" w:author="Nicolás Riveras Muñoz" w:date="2022-09-17T07:09:00Z">
            <w:rPr/>
          </w:rPrChange>
        </w:rPr>
        <w:t>, 718-727, doi:10.2136/sssaj2005.0183.</w:t>
      </w:r>
    </w:p>
    <w:p w14:paraId="43B673DB" w14:textId="77777777" w:rsidR="00412A2D" w:rsidRPr="00D5096E" w:rsidRDefault="00412A2D">
      <w:pPr>
        <w:pStyle w:val="MDPI71References"/>
        <w:ind w:left="426" w:hanging="426"/>
        <w:rPr>
          <w:lang w:val="es-CL"/>
          <w:rPrChange w:id="2769" w:author="Nicolás Riveras Muñoz" w:date="2022-09-17T07:09:00Z">
            <w:rPr/>
          </w:rPrChange>
        </w:rPr>
        <w:pPrChange w:id="2770" w:author="Nicolás Riveras Muñoz" w:date="2022-09-15T17:34:00Z">
          <w:pPr>
            <w:pStyle w:val="EndNoteBibliography"/>
            <w:ind w:left="720" w:hanging="720"/>
          </w:pPr>
        </w:pPrChange>
      </w:pPr>
      <w:r w:rsidRPr="00D5096E">
        <w:rPr>
          <w:lang w:val="es-CL"/>
          <w:rPrChange w:id="2771" w:author="Nicolás Riveras Muñoz" w:date="2022-09-17T07:09:00Z">
            <w:rPr/>
          </w:rPrChange>
        </w:rPr>
        <w:t>18.</w:t>
      </w:r>
      <w:r w:rsidRPr="00D5096E">
        <w:rPr>
          <w:lang w:val="es-CL"/>
          <w:rPrChange w:id="2772" w:author="Nicolás Riveras Muñoz" w:date="2022-09-17T07:09:00Z">
            <w:rPr/>
          </w:rPrChange>
        </w:rPr>
        <w:tab/>
        <w:t xml:space="preserve">CIREN. </w:t>
      </w:r>
      <w:r w:rsidRPr="00D5096E">
        <w:rPr>
          <w:lang w:val="es-CL"/>
          <w:rPrChange w:id="2773" w:author="Nicolás Riveras Muñoz" w:date="2022-09-17T07:09:00Z">
            <w:rPr>
              <w:i/>
              <w:szCs w:val="18"/>
            </w:rPr>
          </w:rPrChange>
        </w:rPr>
        <w:t>Estudio agrológico VI Región : descripción de suelos materiales y símbolos. (Pub. CIREN N°114)</w:t>
      </w:r>
      <w:r w:rsidRPr="00D5096E">
        <w:rPr>
          <w:lang w:val="es-CL"/>
          <w:rPrChange w:id="2774" w:author="Nicolás Riveras Muñoz" w:date="2022-09-17T07:09:00Z">
            <w:rPr/>
          </w:rPrChange>
        </w:rPr>
        <w:t>; Centro de Información de Recursos Naturales: Santiago, Chile, 1996; p. 570.</w:t>
      </w:r>
    </w:p>
    <w:p w14:paraId="5EFBFE6D" w14:textId="77777777" w:rsidR="00412A2D" w:rsidRPr="00D5096E" w:rsidRDefault="00412A2D">
      <w:pPr>
        <w:pStyle w:val="MDPI71References"/>
        <w:ind w:left="426" w:hanging="426"/>
        <w:rPr>
          <w:lang w:val="es-CL"/>
          <w:rPrChange w:id="2775" w:author="Nicolás Riveras Muñoz" w:date="2022-09-17T07:09:00Z">
            <w:rPr/>
          </w:rPrChange>
        </w:rPr>
        <w:pPrChange w:id="2776" w:author="Nicolás Riveras Muñoz" w:date="2022-09-15T17:34:00Z">
          <w:pPr>
            <w:pStyle w:val="EndNoteBibliography"/>
            <w:ind w:left="720" w:hanging="720"/>
          </w:pPr>
        </w:pPrChange>
      </w:pPr>
      <w:r w:rsidRPr="00123AE9">
        <w:t>19.</w:t>
      </w:r>
      <w:r w:rsidRPr="00123AE9">
        <w:tab/>
        <w:t xml:space="preserve">Salazar, O.; Vargas, J.; Najera, F.; Seguel, O.; Casanova, M. Monitoring of nitrate leaching during flush flooding events in a coarse-textured floodplain soil. </w:t>
      </w:r>
      <w:r w:rsidRPr="00D5096E">
        <w:rPr>
          <w:lang w:val="es-CL"/>
          <w:rPrChange w:id="2777" w:author="Nicolás Riveras Muñoz" w:date="2022-09-17T07:09:00Z">
            <w:rPr>
              <w:i/>
              <w:szCs w:val="18"/>
            </w:rPr>
          </w:rPrChange>
        </w:rPr>
        <w:t xml:space="preserve">Agricultural Water Management </w:t>
      </w:r>
      <w:r w:rsidRPr="00D5096E">
        <w:rPr>
          <w:lang w:val="es-CL"/>
          <w:rPrChange w:id="2778" w:author="Nicolás Riveras Muñoz" w:date="2022-09-17T07:09:00Z">
            <w:rPr>
              <w:b/>
              <w:szCs w:val="18"/>
            </w:rPr>
          </w:rPrChange>
        </w:rPr>
        <w:t>2014</w:t>
      </w:r>
      <w:r w:rsidRPr="00D5096E">
        <w:rPr>
          <w:lang w:val="es-CL"/>
          <w:rPrChange w:id="2779" w:author="Nicolás Riveras Muñoz" w:date="2022-09-17T07:09:00Z">
            <w:rPr/>
          </w:rPrChange>
        </w:rPr>
        <w:t xml:space="preserve">, </w:t>
      </w:r>
      <w:r w:rsidRPr="00D5096E">
        <w:rPr>
          <w:lang w:val="es-CL"/>
          <w:rPrChange w:id="2780" w:author="Nicolás Riveras Muñoz" w:date="2022-09-17T07:09:00Z">
            <w:rPr>
              <w:i/>
              <w:szCs w:val="18"/>
            </w:rPr>
          </w:rPrChange>
        </w:rPr>
        <w:t>146</w:t>
      </w:r>
      <w:r w:rsidRPr="00D5096E">
        <w:rPr>
          <w:lang w:val="es-CL"/>
          <w:rPrChange w:id="2781" w:author="Nicolás Riveras Muñoz" w:date="2022-09-17T07:09:00Z">
            <w:rPr/>
          </w:rPrChange>
        </w:rPr>
        <w:t>, 218-227, doi:10.1016/j.agwat.2014.08.014.</w:t>
      </w:r>
    </w:p>
    <w:p w14:paraId="6B488D64" w14:textId="77777777" w:rsidR="00412A2D" w:rsidRPr="00D5096E" w:rsidRDefault="00412A2D">
      <w:pPr>
        <w:pStyle w:val="MDPI71References"/>
        <w:ind w:left="426" w:hanging="426"/>
        <w:rPr>
          <w:lang w:val="es-CL"/>
          <w:rPrChange w:id="2782" w:author="Nicolás Riveras Muñoz" w:date="2022-09-17T07:09:00Z">
            <w:rPr/>
          </w:rPrChange>
        </w:rPr>
        <w:pPrChange w:id="2783" w:author="Nicolás Riveras Muñoz" w:date="2022-09-15T17:34:00Z">
          <w:pPr>
            <w:pStyle w:val="EndNoteBibliography"/>
            <w:ind w:left="720" w:hanging="720"/>
          </w:pPr>
        </w:pPrChange>
      </w:pPr>
      <w:r w:rsidRPr="00D5096E">
        <w:rPr>
          <w:lang w:val="es-CL"/>
          <w:rPrChange w:id="2784" w:author="Nicolás Riveras Muñoz" w:date="2022-09-17T07:09:00Z">
            <w:rPr/>
          </w:rPrChange>
        </w:rPr>
        <w:t>20.</w:t>
      </w:r>
      <w:r w:rsidRPr="00D5096E">
        <w:rPr>
          <w:lang w:val="es-CL"/>
          <w:rPrChange w:id="2785" w:author="Nicolás Riveras Muñoz" w:date="2022-09-17T07:09:00Z">
            <w:rPr/>
          </w:rPrChange>
        </w:rPr>
        <w:tab/>
        <w:t xml:space="preserve">Uribe, J.; Cabrera, R.; de la Fuente, A.; Paneque, M. </w:t>
      </w:r>
      <w:r w:rsidRPr="00D5096E">
        <w:rPr>
          <w:lang w:val="es-CL"/>
          <w:rPrChange w:id="2786" w:author="Nicolás Riveras Muñoz" w:date="2022-09-17T07:09:00Z">
            <w:rPr>
              <w:i/>
              <w:szCs w:val="18"/>
            </w:rPr>
          </w:rPrChange>
        </w:rPr>
        <w:t>Atlas Bioclimático de Chile</w:t>
      </w:r>
      <w:r w:rsidRPr="00D5096E">
        <w:rPr>
          <w:lang w:val="es-CL"/>
          <w:rPrChange w:id="2787" w:author="Nicolás Riveras Muñoz" w:date="2022-09-17T07:09:00Z">
            <w:rPr/>
          </w:rPrChange>
        </w:rPr>
        <w:t>; 2012.</w:t>
      </w:r>
    </w:p>
    <w:p w14:paraId="14EDFADC" w14:textId="16D3F27F" w:rsidR="00412A2D" w:rsidRPr="00123AE9" w:rsidRDefault="00412A2D">
      <w:pPr>
        <w:pStyle w:val="MDPI71References"/>
        <w:ind w:left="426" w:hanging="426"/>
        <w:pPrChange w:id="2788" w:author="Nicolás Riveras Muñoz" w:date="2022-09-15T17:34:00Z">
          <w:pPr>
            <w:pStyle w:val="EndNoteBibliography"/>
            <w:ind w:left="720" w:hanging="720"/>
          </w:pPr>
        </w:pPrChange>
      </w:pPr>
      <w:r w:rsidRPr="00123AE9">
        <w:t>21.</w:t>
      </w:r>
      <w:r w:rsidRPr="00123AE9">
        <w:tab/>
        <w:t xml:space="preserve">Salazar, O.; Vargas, J.; Nájera, F.; Seguel, O.; Casanova, M. Monitoring of nitrate leaching during flush flooding events in a coarse-textured floodplain soil. </w:t>
      </w:r>
      <w:r w:rsidRPr="00123AE9">
        <w:rPr>
          <w:rPrChange w:id="2789" w:author="Nicolás Riveras Muñoz" w:date="2022-09-15T17:34:00Z">
            <w:rPr>
              <w:i/>
              <w:szCs w:val="18"/>
            </w:rPr>
          </w:rPrChange>
        </w:rPr>
        <w:t xml:space="preserve">Agricultural Water Management </w:t>
      </w:r>
      <w:r w:rsidRPr="00123AE9">
        <w:rPr>
          <w:rPrChange w:id="2790" w:author="Nicolás Riveras Muñoz" w:date="2022-09-15T17:34:00Z">
            <w:rPr>
              <w:b/>
              <w:szCs w:val="18"/>
            </w:rPr>
          </w:rPrChange>
        </w:rPr>
        <w:t>2014</w:t>
      </w:r>
      <w:r w:rsidRPr="00123AE9">
        <w:t xml:space="preserve">, </w:t>
      </w:r>
      <w:r w:rsidRPr="00123AE9">
        <w:rPr>
          <w:rPrChange w:id="2791" w:author="Nicolás Riveras Muñoz" w:date="2022-09-15T17:34:00Z">
            <w:rPr>
              <w:i/>
              <w:szCs w:val="18"/>
            </w:rPr>
          </w:rPrChange>
        </w:rPr>
        <w:t>146</w:t>
      </w:r>
      <w:r w:rsidRPr="00123AE9">
        <w:t xml:space="preserve">, 218-227, </w:t>
      </w:r>
      <w:proofErr w:type="spellStart"/>
      <w:r w:rsidRPr="00123AE9">
        <w:t>doi</w:t>
      </w:r>
      <w:proofErr w:type="spellEnd"/>
      <w:r w:rsidRPr="00123AE9">
        <w:t>:</w:t>
      </w:r>
      <w:r w:rsidRPr="00123AE9">
        <w:fldChar w:fldCharType="begin"/>
      </w:r>
      <w:r w:rsidRPr="00123AE9">
        <w:instrText xml:space="preserve"> HYPERLINK "https://doi.org/10.1016/j.agwat.2014.08.014" </w:instrText>
      </w:r>
      <w:r w:rsidRPr="00123AE9">
        <w:fldChar w:fldCharType="separate"/>
      </w:r>
      <w:r w:rsidRPr="00123AE9">
        <w:rPr>
          <w:rPrChange w:id="2792" w:author="Nicolás Riveras Muñoz" w:date="2022-09-15T17:34:00Z">
            <w:rPr>
              <w:rStyle w:val="Hyperlink"/>
              <w:szCs w:val="18"/>
            </w:rPr>
          </w:rPrChange>
        </w:rPr>
        <w:t>https://doi.org/10.1016/j.agwat.2014.08.014</w:t>
      </w:r>
      <w:r w:rsidRPr="00123AE9">
        <w:fldChar w:fldCharType="end"/>
      </w:r>
      <w:r w:rsidRPr="00123AE9">
        <w:t>.</w:t>
      </w:r>
    </w:p>
    <w:p w14:paraId="17012AA9" w14:textId="77777777" w:rsidR="00412A2D" w:rsidRPr="00D5096E" w:rsidRDefault="00412A2D">
      <w:pPr>
        <w:pStyle w:val="MDPI71References"/>
        <w:ind w:left="426" w:hanging="426"/>
        <w:rPr>
          <w:lang w:val="es-CL"/>
          <w:rPrChange w:id="2793" w:author="Nicolás Riveras Muñoz" w:date="2022-09-17T07:09:00Z">
            <w:rPr/>
          </w:rPrChange>
        </w:rPr>
        <w:pPrChange w:id="2794" w:author="Nicolás Riveras Muñoz" w:date="2022-09-15T17:34:00Z">
          <w:pPr>
            <w:pStyle w:val="EndNoteBibliography"/>
            <w:ind w:left="720" w:hanging="720"/>
          </w:pPr>
        </w:pPrChange>
      </w:pPr>
      <w:r w:rsidRPr="00123AE9">
        <w:t>22.</w:t>
      </w:r>
      <w:r w:rsidRPr="00123AE9">
        <w:tab/>
        <w:t xml:space="preserve">Salazar, O.; Najera, F.; Tapia, W.; Casanova, M. Evaluation of the DAISY model for predicting nitrogen leaching in coarse-textured soils cropped with maize in the Mediterranean zone of Chile. </w:t>
      </w:r>
      <w:r w:rsidRPr="00D5096E">
        <w:rPr>
          <w:lang w:val="es-CL"/>
          <w:rPrChange w:id="2795" w:author="Nicolás Riveras Muñoz" w:date="2022-09-17T07:09:00Z">
            <w:rPr>
              <w:i/>
              <w:szCs w:val="18"/>
            </w:rPr>
          </w:rPrChange>
        </w:rPr>
        <w:t xml:space="preserve">Agricultural Water Management </w:t>
      </w:r>
      <w:r w:rsidRPr="00D5096E">
        <w:rPr>
          <w:lang w:val="es-CL"/>
          <w:rPrChange w:id="2796" w:author="Nicolás Riveras Muñoz" w:date="2022-09-17T07:09:00Z">
            <w:rPr>
              <w:b/>
              <w:szCs w:val="18"/>
            </w:rPr>
          </w:rPrChange>
        </w:rPr>
        <w:t>2017</w:t>
      </w:r>
      <w:r w:rsidRPr="00D5096E">
        <w:rPr>
          <w:lang w:val="es-CL"/>
          <w:rPrChange w:id="2797" w:author="Nicolás Riveras Muñoz" w:date="2022-09-17T07:09:00Z">
            <w:rPr/>
          </w:rPrChange>
        </w:rPr>
        <w:t xml:space="preserve">, </w:t>
      </w:r>
      <w:r w:rsidRPr="00D5096E">
        <w:rPr>
          <w:lang w:val="es-CL"/>
          <w:rPrChange w:id="2798" w:author="Nicolás Riveras Muñoz" w:date="2022-09-17T07:09:00Z">
            <w:rPr>
              <w:i/>
              <w:szCs w:val="18"/>
            </w:rPr>
          </w:rPrChange>
        </w:rPr>
        <w:t>182</w:t>
      </w:r>
      <w:r w:rsidRPr="00D5096E">
        <w:rPr>
          <w:lang w:val="es-CL"/>
          <w:rPrChange w:id="2799" w:author="Nicolás Riveras Muñoz" w:date="2022-09-17T07:09:00Z">
            <w:rPr/>
          </w:rPrChange>
        </w:rPr>
        <w:t>, 77-86, doi:10.1016/j.agwat.2016.12.005.</w:t>
      </w:r>
    </w:p>
    <w:p w14:paraId="7788693F" w14:textId="77777777" w:rsidR="00412A2D" w:rsidRPr="00D5096E" w:rsidRDefault="00412A2D">
      <w:pPr>
        <w:pStyle w:val="MDPI71References"/>
        <w:ind w:left="426" w:hanging="426"/>
        <w:rPr>
          <w:lang w:val="es-CL"/>
          <w:rPrChange w:id="2800" w:author="Nicolás Riveras Muñoz" w:date="2022-09-17T07:09:00Z">
            <w:rPr/>
          </w:rPrChange>
        </w:rPr>
        <w:pPrChange w:id="2801" w:author="Nicolás Riveras Muñoz" w:date="2022-09-15T17:34:00Z">
          <w:pPr>
            <w:pStyle w:val="EndNoteBibliography"/>
            <w:ind w:left="720" w:hanging="720"/>
          </w:pPr>
        </w:pPrChange>
      </w:pPr>
      <w:r w:rsidRPr="00D5096E">
        <w:rPr>
          <w:lang w:val="es-CL"/>
          <w:rPrChange w:id="2802" w:author="Nicolás Riveras Muñoz" w:date="2022-09-17T07:09:00Z">
            <w:rPr/>
          </w:rPrChange>
        </w:rPr>
        <w:t>23.</w:t>
      </w:r>
      <w:r w:rsidRPr="00D5096E">
        <w:rPr>
          <w:lang w:val="es-CL"/>
          <w:rPrChange w:id="2803" w:author="Nicolás Riveras Muñoz" w:date="2022-09-17T07:09:00Z">
            <w:rPr/>
          </w:rPrChange>
        </w:rPr>
        <w:tab/>
        <w:t xml:space="preserve">Sandoval, M.; Dörner, J.; Seguel, O.; Cuevas, J.; Rivera, D. </w:t>
      </w:r>
      <w:r w:rsidRPr="00D5096E">
        <w:rPr>
          <w:lang w:val="es-CL"/>
          <w:rPrChange w:id="2804" w:author="Nicolás Riveras Muñoz" w:date="2022-09-17T07:09:00Z">
            <w:rPr>
              <w:i/>
              <w:szCs w:val="18"/>
            </w:rPr>
          </w:rPrChange>
        </w:rPr>
        <w:t>Métodos de análisis físicos de suelos</w:t>
      </w:r>
      <w:r w:rsidRPr="00D5096E">
        <w:rPr>
          <w:lang w:val="es-CL"/>
          <w:rPrChange w:id="2805" w:author="Nicolás Riveras Muñoz" w:date="2022-09-17T07:09:00Z">
            <w:rPr/>
          </w:rPrChange>
        </w:rPr>
        <w:t>; 2012.</w:t>
      </w:r>
    </w:p>
    <w:p w14:paraId="0B27460B" w14:textId="77777777" w:rsidR="00412A2D" w:rsidRPr="00D5096E" w:rsidRDefault="00412A2D">
      <w:pPr>
        <w:pStyle w:val="MDPI71References"/>
        <w:ind w:left="426" w:hanging="426"/>
        <w:rPr>
          <w:lang w:val="es-CL"/>
          <w:rPrChange w:id="2806" w:author="Nicolás Riveras Muñoz" w:date="2022-09-17T07:09:00Z">
            <w:rPr/>
          </w:rPrChange>
        </w:rPr>
        <w:pPrChange w:id="2807" w:author="Nicolás Riveras Muñoz" w:date="2022-09-15T17:34:00Z">
          <w:pPr>
            <w:pStyle w:val="EndNoteBibliography"/>
            <w:ind w:left="720" w:hanging="720"/>
          </w:pPr>
        </w:pPrChange>
      </w:pPr>
      <w:r w:rsidRPr="00D5096E">
        <w:rPr>
          <w:lang w:val="es-CL"/>
          <w:rPrChange w:id="2808" w:author="Nicolás Riveras Muñoz" w:date="2022-09-17T07:09:00Z">
            <w:rPr/>
          </w:rPrChange>
        </w:rPr>
        <w:t>24.</w:t>
      </w:r>
      <w:r w:rsidRPr="00D5096E">
        <w:rPr>
          <w:lang w:val="es-CL"/>
          <w:rPrChange w:id="2809" w:author="Nicolás Riveras Muñoz" w:date="2022-09-17T07:09:00Z">
            <w:rPr/>
          </w:rPrChange>
        </w:rPr>
        <w:tab/>
        <w:t xml:space="preserve">Sadzawka, A.; Carrasco, M.A.; Grez, R.; Mora, M.; Flores, H.; Neaman, A. Métodos de análisis recomendados para los suelos chilenos. </w:t>
      </w:r>
      <w:r w:rsidRPr="00D5096E">
        <w:rPr>
          <w:lang w:val="es-CL"/>
          <w:rPrChange w:id="2810" w:author="Nicolás Riveras Muñoz" w:date="2022-09-17T07:09:00Z">
            <w:rPr>
              <w:i/>
              <w:szCs w:val="18"/>
            </w:rPr>
          </w:rPrChange>
        </w:rPr>
        <w:t xml:space="preserve">Comisión de Normalización y Acreditación. Sociedad Chilena de la Ciencia del Suelo, Santiago, Chile </w:t>
      </w:r>
      <w:r w:rsidRPr="00D5096E">
        <w:rPr>
          <w:lang w:val="es-CL"/>
          <w:rPrChange w:id="2811" w:author="Nicolás Riveras Muñoz" w:date="2022-09-17T07:09:00Z">
            <w:rPr>
              <w:b/>
              <w:szCs w:val="18"/>
            </w:rPr>
          </w:rPrChange>
        </w:rPr>
        <w:t>2004</w:t>
      </w:r>
      <w:r w:rsidRPr="00D5096E">
        <w:rPr>
          <w:lang w:val="es-CL"/>
          <w:rPrChange w:id="2812" w:author="Nicolás Riveras Muñoz" w:date="2022-09-17T07:09:00Z">
            <w:rPr/>
          </w:rPrChange>
        </w:rPr>
        <w:t>, 113.</w:t>
      </w:r>
    </w:p>
    <w:p w14:paraId="0A5D06A7" w14:textId="77777777" w:rsidR="00412A2D" w:rsidRPr="00123AE9" w:rsidRDefault="00412A2D">
      <w:pPr>
        <w:pStyle w:val="MDPI71References"/>
        <w:ind w:left="426" w:hanging="426"/>
        <w:pPrChange w:id="2813" w:author="Nicolás Riveras Muñoz" w:date="2022-09-15T17:34:00Z">
          <w:pPr>
            <w:pStyle w:val="EndNoteBibliography"/>
            <w:ind w:left="720" w:hanging="720"/>
          </w:pPr>
        </w:pPrChange>
      </w:pPr>
      <w:r w:rsidRPr="00123AE9">
        <w:t>25.</w:t>
      </w:r>
      <w:r w:rsidRPr="00123AE9">
        <w:tab/>
        <w:t xml:space="preserve">Zhang, R.D. Determination of soil sorptivity and hydraulic conductivity from the disk infiltrometer. </w:t>
      </w:r>
      <w:r w:rsidRPr="00123AE9">
        <w:rPr>
          <w:rPrChange w:id="2814" w:author="Nicolás Riveras Muñoz" w:date="2022-09-15T17:34:00Z">
            <w:rPr>
              <w:i/>
              <w:szCs w:val="18"/>
            </w:rPr>
          </w:rPrChange>
        </w:rPr>
        <w:t xml:space="preserve">Soil Science Society of America Journal </w:t>
      </w:r>
      <w:r w:rsidRPr="00123AE9">
        <w:rPr>
          <w:rPrChange w:id="2815" w:author="Nicolás Riveras Muñoz" w:date="2022-09-15T17:34:00Z">
            <w:rPr>
              <w:b/>
              <w:szCs w:val="18"/>
            </w:rPr>
          </w:rPrChange>
        </w:rPr>
        <w:t>1997</w:t>
      </w:r>
      <w:r w:rsidRPr="00123AE9">
        <w:t xml:space="preserve">, </w:t>
      </w:r>
      <w:r w:rsidRPr="00123AE9">
        <w:rPr>
          <w:rPrChange w:id="2816" w:author="Nicolás Riveras Muñoz" w:date="2022-09-15T17:34:00Z">
            <w:rPr>
              <w:i/>
              <w:szCs w:val="18"/>
            </w:rPr>
          </w:rPrChange>
        </w:rPr>
        <w:t>61</w:t>
      </w:r>
      <w:r w:rsidRPr="00123AE9">
        <w:t>, 1024-1030, doi:10.2136/sssaj1997.03615995006100040005x.</w:t>
      </w:r>
    </w:p>
    <w:p w14:paraId="647AAE9A" w14:textId="77777777" w:rsidR="00412A2D" w:rsidRPr="00123AE9" w:rsidRDefault="00412A2D">
      <w:pPr>
        <w:pStyle w:val="MDPI71References"/>
        <w:ind w:left="426" w:hanging="426"/>
        <w:pPrChange w:id="2817" w:author="Nicolás Riveras Muñoz" w:date="2022-09-15T17:34:00Z">
          <w:pPr>
            <w:pStyle w:val="EndNoteBibliography"/>
            <w:ind w:left="720" w:hanging="720"/>
          </w:pPr>
        </w:pPrChange>
      </w:pPr>
      <w:r w:rsidRPr="00123AE9">
        <w:t>26.</w:t>
      </w:r>
      <w:r w:rsidRPr="00123AE9">
        <w:tab/>
        <w:t xml:space="preserve">Carsel, R.F.; Parrish, R.S. Developing Joint Probability-Distributions of Soil-Water Retention Characteristics. </w:t>
      </w:r>
      <w:r w:rsidRPr="00123AE9">
        <w:rPr>
          <w:rPrChange w:id="2818" w:author="Nicolás Riveras Muñoz" w:date="2022-09-15T17:34:00Z">
            <w:rPr>
              <w:i/>
              <w:szCs w:val="18"/>
            </w:rPr>
          </w:rPrChange>
        </w:rPr>
        <w:t xml:space="preserve">Water Resources Research </w:t>
      </w:r>
      <w:r w:rsidRPr="00123AE9">
        <w:rPr>
          <w:rPrChange w:id="2819" w:author="Nicolás Riveras Muñoz" w:date="2022-09-15T17:34:00Z">
            <w:rPr>
              <w:b/>
              <w:szCs w:val="18"/>
            </w:rPr>
          </w:rPrChange>
        </w:rPr>
        <w:t>1988</w:t>
      </w:r>
      <w:r w:rsidRPr="00123AE9">
        <w:t xml:space="preserve">, </w:t>
      </w:r>
      <w:r w:rsidRPr="00123AE9">
        <w:rPr>
          <w:rPrChange w:id="2820" w:author="Nicolás Riveras Muñoz" w:date="2022-09-15T17:34:00Z">
            <w:rPr>
              <w:i/>
              <w:szCs w:val="18"/>
            </w:rPr>
          </w:rPrChange>
        </w:rPr>
        <w:t>24</w:t>
      </w:r>
      <w:r w:rsidRPr="00123AE9">
        <w:t>, 755-769, doi:DOI 10.1029/WR024i005p00755.</w:t>
      </w:r>
    </w:p>
    <w:p w14:paraId="6C310019" w14:textId="77777777" w:rsidR="00412A2D" w:rsidRPr="00123AE9" w:rsidRDefault="00412A2D">
      <w:pPr>
        <w:pStyle w:val="MDPI71References"/>
        <w:ind w:left="426" w:hanging="426"/>
        <w:pPrChange w:id="2821" w:author="Nicolás Riveras Muñoz" w:date="2022-09-15T17:34:00Z">
          <w:pPr>
            <w:pStyle w:val="EndNoteBibliography"/>
            <w:ind w:left="720" w:hanging="720"/>
          </w:pPr>
        </w:pPrChange>
      </w:pPr>
      <w:r w:rsidRPr="00123AE9">
        <w:lastRenderedPageBreak/>
        <w:t>27.</w:t>
      </w:r>
      <w:r w:rsidRPr="00123AE9">
        <w:tab/>
        <w:t xml:space="preserve">Tillman, R.W.; Scotter, D.R.; Wallis, M.G.; Clothier, B.E. Water-Repellency and Its Measurement by Using Intrinsic Sorptivity. </w:t>
      </w:r>
      <w:r w:rsidRPr="00123AE9">
        <w:rPr>
          <w:rPrChange w:id="2822" w:author="Nicolás Riveras Muñoz" w:date="2022-09-15T17:34:00Z">
            <w:rPr>
              <w:i/>
              <w:szCs w:val="18"/>
            </w:rPr>
          </w:rPrChange>
        </w:rPr>
        <w:t xml:space="preserve">Australian Journal of Soil Research </w:t>
      </w:r>
      <w:r w:rsidRPr="00123AE9">
        <w:rPr>
          <w:rPrChange w:id="2823" w:author="Nicolás Riveras Muñoz" w:date="2022-09-15T17:34:00Z">
            <w:rPr>
              <w:b/>
              <w:szCs w:val="18"/>
            </w:rPr>
          </w:rPrChange>
        </w:rPr>
        <w:t>1989</w:t>
      </w:r>
      <w:r w:rsidRPr="00123AE9">
        <w:t xml:space="preserve">, </w:t>
      </w:r>
      <w:r w:rsidRPr="00123AE9">
        <w:rPr>
          <w:rPrChange w:id="2824" w:author="Nicolás Riveras Muñoz" w:date="2022-09-15T17:34:00Z">
            <w:rPr>
              <w:i/>
              <w:szCs w:val="18"/>
            </w:rPr>
          </w:rPrChange>
        </w:rPr>
        <w:t>27</w:t>
      </w:r>
      <w:r w:rsidRPr="00123AE9">
        <w:t>, 637-644, doi:10.1071/Sr9890637.</w:t>
      </w:r>
    </w:p>
    <w:p w14:paraId="735E47F4" w14:textId="77777777" w:rsidR="00412A2D" w:rsidRPr="00123AE9" w:rsidRDefault="00412A2D">
      <w:pPr>
        <w:pStyle w:val="MDPI71References"/>
        <w:ind w:left="426" w:hanging="426"/>
        <w:pPrChange w:id="2825" w:author="Nicolás Riveras Muñoz" w:date="2022-09-15T17:34:00Z">
          <w:pPr>
            <w:pStyle w:val="EndNoteBibliography"/>
            <w:ind w:left="720" w:hanging="720"/>
          </w:pPr>
        </w:pPrChange>
      </w:pPr>
      <w:r w:rsidRPr="00123AE9">
        <w:t>28.</w:t>
      </w:r>
      <w:r w:rsidRPr="00123AE9">
        <w:tab/>
        <w:t xml:space="preserve">Leeds-Harrison, P.B.; Youngs, E.G.; Uddin, B. A device for determining the sorptivity of soil aggregates. </w:t>
      </w:r>
      <w:r w:rsidRPr="00123AE9">
        <w:rPr>
          <w:rPrChange w:id="2826" w:author="Nicolás Riveras Muñoz" w:date="2022-09-15T17:34:00Z">
            <w:rPr>
              <w:i/>
              <w:szCs w:val="18"/>
            </w:rPr>
          </w:rPrChange>
        </w:rPr>
        <w:t xml:space="preserve">European Journal of Soil Science </w:t>
      </w:r>
      <w:r w:rsidRPr="00123AE9">
        <w:rPr>
          <w:rPrChange w:id="2827" w:author="Nicolás Riveras Muñoz" w:date="2022-09-15T17:34:00Z">
            <w:rPr>
              <w:b/>
              <w:szCs w:val="18"/>
            </w:rPr>
          </w:rPrChange>
        </w:rPr>
        <w:t>1994</w:t>
      </w:r>
      <w:r w:rsidRPr="00123AE9">
        <w:t xml:space="preserve">, </w:t>
      </w:r>
      <w:r w:rsidRPr="00123AE9">
        <w:rPr>
          <w:rPrChange w:id="2828" w:author="Nicolás Riveras Muñoz" w:date="2022-09-15T17:34:00Z">
            <w:rPr>
              <w:i/>
              <w:szCs w:val="18"/>
            </w:rPr>
          </w:rPrChange>
        </w:rPr>
        <w:t>45</w:t>
      </w:r>
      <w:r w:rsidRPr="00123AE9">
        <w:t>, 269-272, doi:10.1111/j.1365-2389.1994.tb00509.x.</w:t>
      </w:r>
    </w:p>
    <w:p w14:paraId="008C59D6" w14:textId="77777777" w:rsidR="00412A2D" w:rsidRPr="00123AE9" w:rsidRDefault="00412A2D">
      <w:pPr>
        <w:pStyle w:val="MDPI71References"/>
        <w:ind w:left="426" w:hanging="426"/>
        <w:pPrChange w:id="2829" w:author="Nicolás Riveras Muñoz" w:date="2022-09-15T17:34:00Z">
          <w:pPr>
            <w:pStyle w:val="EndNoteBibliography"/>
            <w:ind w:left="720" w:hanging="720"/>
          </w:pPr>
        </w:pPrChange>
      </w:pPr>
      <w:r w:rsidRPr="00123AE9">
        <w:t>29.</w:t>
      </w:r>
      <w:r w:rsidRPr="00123AE9">
        <w:tab/>
        <w:t xml:space="preserve">Hallett, P.D.; Young, I.M. Changes to water repellence of soil aggregates caused by substrate-induced microbial activity. </w:t>
      </w:r>
      <w:r w:rsidRPr="00123AE9">
        <w:rPr>
          <w:rPrChange w:id="2830" w:author="Nicolás Riveras Muñoz" w:date="2022-09-15T17:34:00Z">
            <w:rPr>
              <w:i/>
              <w:szCs w:val="18"/>
            </w:rPr>
          </w:rPrChange>
        </w:rPr>
        <w:t xml:space="preserve">European Journal of Soil Science </w:t>
      </w:r>
      <w:r w:rsidRPr="00123AE9">
        <w:rPr>
          <w:rPrChange w:id="2831" w:author="Nicolás Riveras Muñoz" w:date="2022-09-15T17:34:00Z">
            <w:rPr>
              <w:b/>
              <w:szCs w:val="18"/>
            </w:rPr>
          </w:rPrChange>
        </w:rPr>
        <w:t>1999</w:t>
      </w:r>
      <w:r w:rsidRPr="00123AE9">
        <w:t xml:space="preserve">, </w:t>
      </w:r>
      <w:r w:rsidRPr="00123AE9">
        <w:rPr>
          <w:rPrChange w:id="2832" w:author="Nicolás Riveras Muñoz" w:date="2022-09-15T17:34:00Z">
            <w:rPr>
              <w:i/>
              <w:szCs w:val="18"/>
            </w:rPr>
          </w:rPrChange>
        </w:rPr>
        <w:t>50</w:t>
      </w:r>
      <w:r w:rsidRPr="00123AE9">
        <w:t>, 35-40, doi:10.1046/j.1365-2389.1999.00214.x.</w:t>
      </w:r>
    </w:p>
    <w:p w14:paraId="128367C3" w14:textId="77777777" w:rsidR="00412A2D" w:rsidRPr="00123AE9" w:rsidRDefault="00412A2D">
      <w:pPr>
        <w:pStyle w:val="MDPI71References"/>
        <w:ind w:left="426" w:hanging="426"/>
        <w:pPrChange w:id="2833" w:author="Nicolás Riveras Muñoz" w:date="2022-09-15T17:34:00Z">
          <w:pPr>
            <w:pStyle w:val="EndNoteBibliography"/>
            <w:ind w:left="720" w:hanging="720"/>
          </w:pPr>
        </w:pPrChange>
      </w:pPr>
      <w:r w:rsidRPr="00123AE9">
        <w:t>30.</w:t>
      </w:r>
      <w:r w:rsidRPr="00123AE9">
        <w:tab/>
        <w:t xml:space="preserve">Gräler, B.; Pebesma, E.J.; Heuvelink, G.B. Spatio-temporal interpolation using gstat. </w:t>
      </w:r>
      <w:r w:rsidRPr="00123AE9">
        <w:rPr>
          <w:rPrChange w:id="2834" w:author="Nicolás Riveras Muñoz" w:date="2022-09-15T17:34:00Z">
            <w:rPr>
              <w:i/>
              <w:szCs w:val="18"/>
            </w:rPr>
          </w:rPrChange>
        </w:rPr>
        <w:t xml:space="preserve">R J. </w:t>
      </w:r>
      <w:r w:rsidRPr="00123AE9">
        <w:rPr>
          <w:rPrChange w:id="2835" w:author="Nicolás Riveras Muñoz" w:date="2022-09-15T17:34:00Z">
            <w:rPr>
              <w:b/>
              <w:szCs w:val="18"/>
            </w:rPr>
          </w:rPrChange>
        </w:rPr>
        <w:t>2016</w:t>
      </w:r>
      <w:r w:rsidRPr="00123AE9">
        <w:t xml:space="preserve">, </w:t>
      </w:r>
      <w:r w:rsidRPr="00123AE9">
        <w:rPr>
          <w:rPrChange w:id="2836" w:author="Nicolás Riveras Muñoz" w:date="2022-09-15T17:34:00Z">
            <w:rPr>
              <w:i/>
              <w:szCs w:val="18"/>
            </w:rPr>
          </w:rPrChange>
        </w:rPr>
        <w:t>8</w:t>
      </w:r>
      <w:r w:rsidRPr="00123AE9">
        <w:t>, 204.</w:t>
      </w:r>
    </w:p>
    <w:p w14:paraId="13FF6B56" w14:textId="4F054CC7" w:rsidR="00412A2D" w:rsidRPr="00D5096E" w:rsidRDefault="00412A2D">
      <w:pPr>
        <w:pStyle w:val="MDPI71References"/>
        <w:ind w:left="426" w:hanging="426"/>
        <w:rPr>
          <w:lang w:val="es-CL"/>
          <w:rPrChange w:id="2837" w:author="Nicolás Riveras Muñoz" w:date="2022-09-17T07:09:00Z">
            <w:rPr/>
          </w:rPrChange>
        </w:rPr>
        <w:pPrChange w:id="2838" w:author="Nicolás Riveras Muñoz" w:date="2022-09-15T17:34:00Z">
          <w:pPr>
            <w:pStyle w:val="EndNoteBibliography"/>
            <w:ind w:left="720" w:hanging="720"/>
          </w:pPr>
        </w:pPrChange>
      </w:pPr>
      <w:r w:rsidRPr="00D5096E">
        <w:rPr>
          <w:lang w:val="es-CL"/>
          <w:rPrChange w:id="2839" w:author="Nicolás Riveras Muñoz" w:date="2022-09-17T07:09:00Z">
            <w:rPr/>
          </w:rPrChange>
        </w:rPr>
        <w:t>31.</w:t>
      </w:r>
      <w:r w:rsidRPr="00D5096E">
        <w:rPr>
          <w:lang w:val="es-CL"/>
          <w:rPrChange w:id="2840" w:author="Nicolás Riveras Muñoz" w:date="2022-09-17T07:09:00Z">
            <w:rPr/>
          </w:rPrChange>
        </w:rPr>
        <w:tab/>
        <w:t xml:space="preserve">Di Rienzo, J.; Robledo, C.; Balzarini, M.; Casanoves, F.; González, L.; Tablada, M. InfoStat Software Estadístico. </w:t>
      </w:r>
      <w:proofErr w:type="spellStart"/>
      <w:r w:rsidRPr="00D5096E">
        <w:rPr>
          <w:lang w:val="es-CL"/>
          <w:rPrChange w:id="2841" w:author="Nicolás Riveras Muñoz" w:date="2022-09-17T07:09:00Z">
            <w:rPr/>
          </w:rPrChange>
        </w:rPr>
        <w:t>Available</w:t>
      </w:r>
      <w:proofErr w:type="spellEnd"/>
      <w:r w:rsidRPr="00D5096E">
        <w:rPr>
          <w:lang w:val="es-CL"/>
          <w:rPrChange w:id="2842" w:author="Nicolás Riveras Muñoz" w:date="2022-09-17T07:09:00Z">
            <w:rPr/>
          </w:rPrChange>
        </w:rPr>
        <w:t xml:space="preserve"> online: http//</w:t>
      </w:r>
      <w:r w:rsidRPr="00123AE9">
        <w:fldChar w:fldCharType="begin"/>
      </w:r>
      <w:r w:rsidRPr="00D5096E">
        <w:rPr>
          <w:lang w:val="es-CL"/>
          <w:rPrChange w:id="2843" w:author="Nicolás Riveras Muñoz" w:date="2022-09-17T07:09:00Z">
            <w:rPr/>
          </w:rPrChange>
        </w:rPr>
        <w:instrText xml:space="preserve"> HYPERLINK "www.infostat.com.ar" </w:instrText>
      </w:r>
      <w:r w:rsidRPr="00123AE9">
        <w:fldChar w:fldCharType="separate"/>
      </w:r>
      <w:r w:rsidRPr="00D5096E">
        <w:rPr>
          <w:lang w:val="es-CL"/>
          <w:rPrChange w:id="2844" w:author="Nicolás Riveras Muñoz" w:date="2022-09-17T07:09:00Z">
            <w:rPr>
              <w:rStyle w:val="Hyperlink"/>
              <w:szCs w:val="18"/>
            </w:rPr>
          </w:rPrChange>
        </w:rPr>
        <w:t>www.infostat.com.ar</w:t>
      </w:r>
      <w:r w:rsidRPr="00123AE9">
        <w:fldChar w:fldCharType="end"/>
      </w:r>
      <w:r w:rsidRPr="00D5096E">
        <w:rPr>
          <w:lang w:val="es-CL"/>
          <w:rPrChange w:id="2845" w:author="Nicolás Riveras Muñoz" w:date="2022-09-17T07:09:00Z">
            <w:rPr/>
          </w:rPrChange>
        </w:rPr>
        <w:t xml:space="preserve"> (</w:t>
      </w:r>
      <w:proofErr w:type="spellStart"/>
      <w:r w:rsidRPr="00D5096E">
        <w:rPr>
          <w:lang w:val="es-CL"/>
          <w:rPrChange w:id="2846" w:author="Nicolás Riveras Muñoz" w:date="2022-09-17T07:09:00Z">
            <w:rPr/>
          </w:rPrChange>
        </w:rPr>
        <w:t>accessed</w:t>
      </w:r>
      <w:proofErr w:type="spellEnd"/>
      <w:r w:rsidRPr="00D5096E">
        <w:rPr>
          <w:lang w:val="es-CL"/>
          <w:rPrChange w:id="2847" w:author="Nicolás Riveras Muñoz" w:date="2022-09-17T07:09:00Z">
            <w:rPr/>
          </w:rPrChange>
        </w:rPr>
        <w:t xml:space="preserve"> </w:t>
      </w:r>
      <w:proofErr w:type="spellStart"/>
      <w:r w:rsidRPr="00D5096E">
        <w:rPr>
          <w:lang w:val="es-CL"/>
          <w:rPrChange w:id="2848" w:author="Nicolás Riveras Muñoz" w:date="2022-09-17T07:09:00Z">
            <w:rPr/>
          </w:rPrChange>
        </w:rPr>
        <w:t>on</w:t>
      </w:r>
      <w:proofErr w:type="spellEnd"/>
      <w:r w:rsidRPr="00D5096E">
        <w:rPr>
          <w:lang w:val="es-CL"/>
          <w:rPrChange w:id="2849" w:author="Nicolás Riveras Muñoz" w:date="2022-09-17T07:09:00Z">
            <w:rPr/>
          </w:rPrChange>
        </w:rPr>
        <w:t xml:space="preserve"> 2015 June 20).</w:t>
      </w:r>
    </w:p>
    <w:p w14:paraId="6B9EEBE1" w14:textId="77777777" w:rsidR="00412A2D" w:rsidRPr="00D5096E" w:rsidRDefault="00412A2D">
      <w:pPr>
        <w:pStyle w:val="MDPI71References"/>
        <w:ind w:left="426" w:hanging="426"/>
        <w:rPr>
          <w:lang w:val="es-CL"/>
          <w:rPrChange w:id="2850" w:author="Nicolás Riveras Muñoz" w:date="2022-09-17T07:09:00Z">
            <w:rPr/>
          </w:rPrChange>
        </w:rPr>
        <w:pPrChange w:id="2851" w:author="Nicolás Riveras Muñoz" w:date="2022-09-15T17:34:00Z">
          <w:pPr>
            <w:pStyle w:val="EndNoteBibliography"/>
            <w:ind w:left="720" w:hanging="720"/>
          </w:pPr>
        </w:pPrChange>
      </w:pPr>
      <w:r w:rsidRPr="00D5096E">
        <w:rPr>
          <w:lang w:val="es-CL"/>
          <w:rPrChange w:id="2852" w:author="Nicolás Riveras Muñoz" w:date="2022-09-17T07:09:00Z">
            <w:rPr/>
          </w:rPrChange>
        </w:rPr>
        <w:t>32.</w:t>
      </w:r>
      <w:r w:rsidRPr="00D5096E">
        <w:rPr>
          <w:lang w:val="es-CL"/>
          <w:rPrChange w:id="2853" w:author="Nicolás Riveras Muñoz" w:date="2022-09-17T07:09:00Z">
            <w:rPr/>
          </w:rPrChange>
        </w:rPr>
        <w:tab/>
        <w:t>Badiella, L. Modelos lineales generalizados mixtos: algunos casos prácticos. In Proceedings of the X Congreso Galego de Estatística e Investigación de Operacións, Pontevedra, Spain, Nov 3–5, 2011; pp. 1 - 6.</w:t>
      </w:r>
    </w:p>
    <w:p w14:paraId="12F2095E" w14:textId="3C7BD73E" w:rsidR="00412A2D" w:rsidRPr="00123AE9" w:rsidRDefault="00412A2D">
      <w:pPr>
        <w:pStyle w:val="MDPI71References"/>
        <w:ind w:left="426" w:hanging="426"/>
        <w:pPrChange w:id="2854" w:author="Nicolás Riveras Muñoz" w:date="2022-09-15T17:34:00Z">
          <w:pPr>
            <w:pStyle w:val="EndNoteBibliography"/>
            <w:ind w:left="720" w:hanging="720"/>
          </w:pPr>
        </w:pPrChange>
      </w:pPr>
      <w:r w:rsidRPr="00123AE9">
        <w:t>33.</w:t>
      </w:r>
      <w:r w:rsidRPr="00123AE9">
        <w:tab/>
        <w:t xml:space="preserve">Team, R.C. R: A language and environment for statistical computing. R Foundation for Statistical Computing, Vienna, Austria. </w:t>
      </w:r>
      <w:r w:rsidRPr="00123AE9">
        <w:rPr>
          <w:rPrChange w:id="2855" w:author="Nicolás Riveras Muñoz" w:date="2022-09-15T17:34:00Z">
            <w:rPr>
              <w:i/>
              <w:szCs w:val="18"/>
            </w:rPr>
          </w:rPrChange>
        </w:rPr>
        <w:fldChar w:fldCharType="begin"/>
      </w:r>
      <w:r w:rsidRPr="00123AE9">
        <w:rPr>
          <w:rPrChange w:id="2856" w:author="Nicolás Riveras Muñoz" w:date="2022-09-15T17:34:00Z">
            <w:rPr>
              <w:i/>
              <w:szCs w:val="18"/>
            </w:rPr>
          </w:rPrChange>
        </w:rPr>
        <w:instrText xml:space="preserve"> HYPERLINK "http://www" </w:instrText>
      </w:r>
      <w:r w:rsidRPr="00123AE9">
        <w:rPr>
          <w:rPrChange w:id="2857" w:author="Nicolás Riveras Muñoz" w:date="2022-09-15T17:34:00Z">
            <w:rPr>
              <w:i/>
              <w:szCs w:val="18"/>
            </w:rPr>
          </w:rPrChange>
        </w:rPr>
        <w:fldChar w:fldCharType="separate"/>
      </w:r>
      <w:r w:rsidRPr="00123AE9">
        <w:rPr>
          <w:rPrChange w:id="2858" w:author="Nicolás Riveras Muñoz" w:date="2022-09-15T17:34:00Z">
            <w:rPr>
              <w:rStyle w:val="Hyperlink"/>
              <w:i/>
              <w:szCs w:val="18"/>
            </w:rPr>
          </w:rPrChange>
        </w:rPr>
        <w:t>http://www</w:t>
      </w:r>
      <w:r w:rsidRPr="00123AE9">
        <w:rPr>
          <w:rPrChange w:id="2859" w:author="Nicolás Riveras Muñoz" w:date="2022-09-15T17:34:00Z">
            <w:rPr>
              <w:i/>
              <w:szCs w:val="18"/>
            </w:rPr>
          </w:rPrChange>
        </w:rPr>
        <w:fldChar w:fldCharType="end"/>
      </w:r>
      <w:r w:rsidRPr="00123AE9">
        <w:rPr>
          <w:rPrChange w:id="2860" w:author="Nicolás Riveras Muñoz" w:date="2022-09-15T17:34:00Z">
            <w:rPr>
              <w:i/>
              <w:szCs w:val="18"/>
            </w:rPr>
          </w:rPrChange>
        </w:rPr>
        <w:t xml:space="preserve">. R-project. org/ </w:t>
      </w:r>
      <w:r w:rsidRPr="00123AE9">
        <w:rPr>
          <w:rPrChange w:id="2861" w:author="Nicolás Riveras Muñoz" w:date="2022-09-15T17:34:00Z">
            <w:rPr>
              <w:b/>
              <w:szCs w:val="18"/>
            </w:rPr>
          </w:rPrChange>
        </w:rPr>
        <w:t>2013</w:t>
      </w:r>
      <w:r w:rsidRPr="00123AE9">
        <w:t>.</w:t>
      </w:r>
    </w:p>
    <w:p w14:paraId="10E0B54D" w14:textId="77777777" w:rsidR="00412A2D" w:rsidRPr="00123AE9" w:rsidRDefault="00412A2D">
      <w:pPr>
        <w:pStyle w:val="MDPI71References"/>
        <w:ind w:left="426" w:hanging="426"/>
        <w:pPrChange w:id="2862" w:author="Nicolás Riveras Muñoz" w:date="2022-09-15T17:34:00Z">
          <w:pPr>
            <w:pStyle w:val="EndNoteBibliography"/>
            <w:ind w:left="720" w:hanging="720"/>
          </w:pPr>
        </w:pPrChange>
      </w:pPr>
      <w:r w:rsidRPr="00123AE9">
        <w:t>34.</w:t>
      </w:r>
      <w:r w:rsidRPr="00123AE9">
        <w:tab/>
        <w:t xml:space="preserve">Strudley, M.W.; Green, T.R.; Ascough, J.C. Tillage effects on soil hydraulic properties in space and time: State of the science. </w:t>
      </w:r>
      <w:r w:rsidRPr="00123AE9">
        <w:rPr>
          <w:rPrChange w:id="2863" w:author="Nicolás Riveras Muñoz" w:date="2022-09-15T17:34:00Z">
            <w:rPr>
              <w:i/>
              <w:szCs w:val="18"/>
            </w:rPr>
          </w:rPrChange>
        </w:rPr>
        <w:t xml:space="preserve">Soil &amp; Tillage Research </w:t>
      </w:r>
      <w:r w:rsidRPr="00123AE9">
        <w:rPr>
          <w:rPrChange w:id="2864" w:author="Nicolás Riveras Muñoz" w:date="2022-09-15T17:34:00Z">
            <w:rPr>
              <w:b/>
              <w:szCs w:val="18"/>
            </w:rPr>
          </w:rPrChange>
        </w:rPr>
        <w:t>2008</w:t>
      </w:r>
      <w:r w:rsidRPr="00123AE9">
        <w:t xml:space="preserve">, </w:t>
      </w:r>
      <w:r w:rsidRPr="00123AE9">
        <w:rPr>
          <w:rPrChange w:id="2865" w:author="Nicolás Riveras Muñoz" w:date="2022-09-15T17:34:00Z">
            <w:rPr>
              <w:i/>
              <w:szCs w:val="18"/>
            </w:rPr>
          </w:rPrChange>
        </w:rPr>
        <w:t>99</w:t>
      </w:r>
      <w:r w:rsidRPr="00123AE9">
        <w:t>, 4-48, doi:10.1016/j.still.2008.01.007.</w:t>
      </w:r>
    </w:p>
    <w:p w14:paraId="1651DF1A" w14:textId="77777777" w:rsidR="00412A2D" w:rsidRPr="00123AE9" w:rsidRDefault="00412A2D">
      <w:pPr>
        <w:pStyle w:val="MDPI71References"/>
        <w:ind w:left="426" w:hanging="426"/>
        <w:pPrChange w:id="2866" w:author="Nicolás Riveras Muñoz" w:date="2022-09-15T17:34:00Z">
          <w:pPr>
            <w:pStyle w:val="EndNoteBibliography"/>
            <w:ind w:left="720" w:hanging="720"/>
          </w:pPr>
        </w:pPrChange>
      </w:pPr>
      <w:r w:rsidRPr="00123AE9">
        <w:t>35.</w:t>
      </w:r>
      <w:r w:rsidRPr="00123AE9">
        <w:tab/>
        <w:t xml:space="preserve">Casanova, M.; Messing, I.; Joel, A. Influence of aspect and slope gradient on hydraulic conductivity measured by tension infiltrometer. </w:t>
      </w:r>
      <w:r w:rsidRPr="00123AE9">
        <w:rPr>
          <w:rPrChange w:id="2867" w:author="Nicolás Riveras Muñoz" w:date="2022-09-15T17:34:00Z">
            <w:rPr>
              <w:i/>
              <w:szCs w:val="18"/>
            </w:rPr>
          </w:rPrChange>
        </w:rPr>
        <w:t xml:space="preserve">Hydrological Processes </w:t>
      </w:r>
      <w:r w:rsidRPr="00123AE9">
        <w:rPr>
          <w:rPrChange w:id="2868" w:author="Nicolás Riveras Muñoz" w:date="2022-09-15T17:34:00Z">
            <w:rPr>
              <w:b/>
              <w:szCs w:val="18"/>
            </w:rPr>
          </w:rPrChange>
        </w:rPr>
        <w:t>2000</w:t>
      </w:r>
      <w:r w:rsidRPr="00123AE9">
        <w:t xml:space="preserve">, </w:t>
      </w:r>
      <w:r w:rsidRPr="00123AE9">
        <w:rPr>
          <w:rPrChange w:id="2869" w:author="Nicolás Riveras Muñoz" w:date="2022-09-15T17:34:00Z">
            <w:rPr>
              <w:i/>
              <w:szCs w:val="18"/>
            </w:rPr>
          </w:rPrChange>
        </w:rPr>
        <w:t>14</w:t>
      </w:r>
      <w:r w:rsidRPr="00123AE9">
        <w:t>, 155-164, doi:10.1002/(SICI)1099-1085(200001)14:1&lt;155::AID-HYP917&gt;3.0.CO;2-J.</w:t>
      </w:r>
    </w:p>
    <w:p w14:paraId="3126D6D4" w14:textId="77777777" w:rsidR="00412A2D" w:rsidRPr="00123AE9" w:rsidRDefault="00412A2D">
      <w:pPr>
        <w:pStyle w:val="MDPI71References"/>
        <w:ind w:left="426" w:hanging="426"/>
        <w:pPrChange w:id="2870" w:author="Nicolás Riveras Muñoz" w:date="2022-09-15T17:34:00Z">
          <w:pPr>
            <w:pStyle w:val="EndNoteBibliography"/>
            <w:ind w:left="720" w:hanging="720"/>
          </w:pPr>
        </w:pPrChange>
      </w:pPr>
      <w:r w:rsidRPr="00123AE9">
        <w:t>36.</w:t>
      </w:r>
      <w:r w:rsidRPr="00123AE9">
        <w:tab/>
        <w:t xml:space="preserve">Harper, R.J.; McKissock, I.; Gilkes, R.J.; Carter, D.J.; Blackwell, P.S. A multivariate framework for interpreting the effects of soil properties, soil management and landuse on water repellency. </w:t>
      </w:r>
      <w:r w:rsidRPr="00123AE9">
        <w:rPr>
          <w:rPrChange w:id="2871" w:author="Nicolás Riveras Muñoz" w:date="2022-09-15T17:34:00Z">
            <w:rPr>
              <w:i/>
              <w:szCs w:val="18"/>
            </w:rPr>
          </w:rPrChange>
        </w:rPr>
        <w:t xml:space="preserve">Journal of Hydrology </w:t>
      </w:r>
      <w:r w:rsidRPr="00123AE9">
        <w:rPr>
          <w:rPrChange w:id="2872" w:author="Nicolás Riveras Muñoz" w:date="2022-09-15T17:34:00Z">
            <w:rPr>
              <w:b/>
              <w:szCs w:val="18"/>
            </w:rPr>
          </w:rPrChange>
        </w:rPr>
        <w:t>2000</w:t>
      </w:r>
      <w:r w:rsidRPr="00123AE9">
        <w:t xml:space="preserve">, </w:t>
      </w:r>
      <w:r w:rsidRPr="00123AE9">
        <w:rPr>
          <w:rPrChange w:id="2873" w:author="Nicolás Riveras Muñoz" w:date="2022-09-15T17:34:00Z">
            <w:rPr>
              <w:i/>
              <w:szCs w:val="18"/>
            </w:rPr>
          </w:rPrChange>
        </w:rPr>
        <w:t>231</w:t>
      </w:r>
      <w:r w:rsidRPr="00123AE9">
        <w:t>, 371-383, doi:10.1016/S0022-1694(00)00209-2.</w:t>
      </w:r>
    </w:p>
    <w:p w14:paraId="62040EF7" w14:textId="77777777" w:rsidR="00412A2D" w:rsidRPr="00123AE9" w:rsidRDefault="00412A2D">
      <w:pPr>
        <w:pStyle w:val="MDPI71References"/>
        <w:ind w:left="426" w:hanging="426"/>
        <w:pPrChange w:id="2874" w:author="Nicolás Riveras Muñoz" w:date="2022-09-15T17:34:00Z">
          <w:pPr>
            <w:pStyle w:val="EndNoteBibliography"/>
            <w:ind w:left="720" w:hanging="720"/>
          </w:pPr>
        </w:pPrChange>
      </w:pPr>
      <w:r w:rsidRPr="00123AE9">
        <w:t>37.</w:t>
      </w:r>
      <w:r w:rsidRPr="00123AE9">
        <w:tab/>
        <w:t xml:space="preserve">Usowicz, B.; Lipiec, J. Spatial distribution of soil penetration resistance as affected by soil compaction: The fractal approach. </w:t>
      </w:r>
      <w:r w:rsidRPr="00123AE9">
        <w:rPr>
          <w:rPrChange w:id="2875" w:author="Nicolás Riveras Muñoz" w:date="2022-09-15T17:34:00Z">
            <w:rPr>
              <w:i/>
              <w:szCs w:val="18"/>
            </w:rPr>
          </w:rPrChange>
        </w:rPr>
        <w:t xml:space="preserve">Ecological Complexity </w:t>
      </w:r>
      <w:r w:rsidRPr="00123AE9">
        <w:rPr>
          <w:rPrChange w:id="2876" w:author="Nicolás Riveras Muñoz" w:date="2022-09-15T17:34:00Z">
            <w:rPr>
              <w:b/>
              <w:szCs w:val="18"/>
            </w:rPr>
          </w:rPrChange>
        </w:rPr>
        <w:t>2009</w:t>
      </w:r>
      <w:r w:rsidRPr="00123AE9">
        <w:t xml:space="preserve">, </w:t>
      </w:r>
      <w:r w:rsidRPr="00123AE9">
        <w:rPr>
          <w:rPrChange w:id="2877" w:author="Nicolás Riveras Muñoz" w:date="2022-09-15T17:34:00Z">
            <w:rPr>
              <w:i/>
              <w:szCs w:val="18"/>
            </w:rPr>
          </w:rPrChange>
        </w:rPr>
        <w:t>6</w:t>
      </w:r>
      <w:r w:rsidRPr="00123AE9">
        <w:t>, 263-271, doi:10.1016/j.ecocom.2009.05.005.</w:t>
      </w:r>
    </w:p>
    <w:p w14:paraId="2B49A78B" w14:textId="77777777" w:rsidR="00412A2D" w:rsidRPr="00123AE9" w:rsidRDefault="00412A2D">
      <w:pPr>
        <w:pStyle w:val="MDPI71References"/>
        <w:ind w:left="426" w:hanging="426"/>
        <w:pPrChange w:id="2878" w:author="Nicolás Riveras Muñoz" w:date="2022-09-15T17:34:00Z">
          <w:pPr>
            <w:pStyle w:val="EndNoteBibliography"/>
            <w:ind w:left="720" w:hanging="720"/>
          </w:pPr>
        </w:pPrChange>
      </w:pPr>
      <w:r w:rsidRPr="00123AE9">
        <w:t>38.</w:t>
      </w:r>
      <w:r w:rsidRPr="00123AE9">
        <w:tab/>
        <w:t xml:space="preserve">Horn, R.; Vossbrink, J.; Peth, S.; Becker, S. Impact of modern forest vehicles on soil physical properties. </w:t>
      </w:r>
      <w:r w:rsidRPr="00123AE9">
        <w:rPr>
          <w:rPrChange w:id="2879" w:author="Nicolás Riveras Muñoz" w:date="2022-09-15T17:34:00Z">
            <w:rPr>
              <w:i/>
              <w:szCs w:val="18"/>
            </w:rPr>
          </w:rPrChange>
        </w:rPr>
        <w:t xml:space="preserve">Forest Ecology and Management </w:t>
      </w:r>
      <w:r w:rsidRPr="00123AE9">
        <w:rPr>
          <w:rPrChange w:id="2880" w:author="Nicolás Riveras Muñoz" w:date="2022-09-15T17:34:00Z">
            <w:rPr>
              <w:b/>
              <w:szCs w:val="18"/>
            </w:rPr>
          </w:rPrChange>
        </w:rPr>
        <w:t>2007</w:t>
      </w:r>
      <w:r w:rsidRPr="00123AE9">
        <w:t xml:space="preserve">, </w:t>
      </w:r>
      <w:r w:rsidRPr="00123AE9">
        <w:rPr>
          <w:rPrChange w:id="2881" w:author="Nicolás Riveras Muñoz" w:date="2022-09-15T17:34:00Z">
            <w:rPr>
              <w:i/>
              <w:szCs w:val="18"/>
            </w:rPr>
          </w:rPrChange>
        </w:rPr>
        <w:t>248</w:t>
      </w:r>
      <w:r w:rsidRPr="00123AE9">
        <w:t>, 56-63, doi:10.1016/j.foreco.2007.02.037.</w:t>
      </w:r>
    </w:p>
    <w:p w14:paraId="6AB3BC26" w14:textId="77777777" w:rsidR="00412A2D" w:rsidRPr="00123AE9" w:rsidRDefault="00412A2D">
      <w:pPr>
        <w:pStyle w:val="MDPI71References"/>
        <w:ind w:left="426" w:hanging="426"/>
        <w:pPrChange w:id="2882" w:author="Nicolás Riveras Muñoz" w:date="2022-09-15T17:34:00Z">
          <w:pPr>
            <w:pStyle w:val="EndNoteBibliography"/>
            <w:ind w:left="720" w:hanging="720"/>
          </w:pPr>
        </w:pPrChange>
      </w:pPr>
      <w:r w:rsidRPr="00123AE9">
        <w:t>39.</w:t>
      </w:r>
      <w:r w:rsidRPr="00123AE9">
        <w:tab/>
        <w:t xml:space="preserve">Schoeneberger, P.J.; Wysocki, D.A.; Benham, E.C. </w:t>
      </w:r>
      <w:r w:rsidRPr="00123AE9">
        <w:rPr>
          <w:rPrChange w:id="2883" w:author="Nicolás Riveras Muñoz" w:date="2022-09-15T17:34:00Z">
            <w:rPr>
              <w:i/>
              <w:szCs w:val="18"/>
            </w:rPr>
          </w:rPrChange>
        </w:rPr>
        <w:t>Field book for describing and sampling soils</w:t>
      </w:r>
      <w:r w:rsidRPr="00123AE9">
        <w:t>; Government Printing Office: 2012.</w:t>
      </w:r>
    </w:p>
    <w:p w14:paraId="5EF538E1" w14:textId="77777777" w:rsidR="00412A2D" w:rsidRPr="00123AE9" w:rsidRDefault="00412A2D">
      <w:pPr>
        <w:pStyle w:val="MDPI71References"/>
        <w:ind w:left="426" w:hanging="426"/>
        <w:pPrChange w:id="2884" w:author="Nicolás Riveras Muñoz" w:date="2022-09-15T17:34:00Z">
          <w:pPr>
            <w:pStyle w:val="EndNoteBibliography"/>
            <w:ind w:left="720" w:hanging="720"/>
          </w:pPr>
        </w:pPrChange>
      </w:pPr>
      <w:r w:rsidRPr="00123AE9">
        <w:t>40.</w:t>
      </w:r>
      <w:r w:rsidRPr="00123AE9">
        <w:tab/>
        <w:t xml:space="preserve">Horn, R. Stress-strain effects in structured unsaturated soils on coupled mechanical and hydraulic processes. </w:t>
      </w:r>
      <w:r w:rsidRPr="00123AE9">
        <w:rPr>
          <w:rPrChange w:id="2885" w:author="Nicolás Riveras Muñoz" w:date="2022-09-15T17:34:00Z">
            <w:rPr>
              <w:i/>
              <w:szCs w:val="18"/>
            </w:rPr>
          </w:rPrChange>
        </w:rPr>
        <w:t xml:space="preserve">Geoderma </w:t>
      </w:r>
      <w:r w:rsidRPr="00123AE9">
        <w:rPr>
          <w:rPrChange w:id="2886" w:author="Nicolás Riveras Muñoz" w:date="2022-09-15T17:34:00Z">
            <w:rPr>
              <w:b/>
              <w:szCs w:val="18"/>
            </w:rPr>
          </w:rPrChange>
        </w:rPr>
        <w:t>2003</w:t>
      </w:r>
      <w:r w:rsidRPr="00123AE9">
        <w:t xml:space="preserve">, </w:t>
      </w:r>
      <w:r w:rsidRPr="00123AE9">
        <w:rPr>
          <w:rPrChange w:id="2887" w:author="Nicolás Riveras Muñoz" w:date="2022-09-15T17:34:00Z">
            <w:rPr>
              <w:i/>
              <w:szCs w:val="18"/>
            </w:rPr>
          </w:rPrChange>
        </w:rPr>
        <w:t>116</w:t>
      </w:r>
      <w:r w:rsidRPr="00123AE9">
        <w:t>, 77-88, doi:10.1016/S0016-7061(03)00095-8.</w:t>
      </w:r>
    </w:p>
    <w:p w14:paraId="5BA4A116" w14:textId="77777777" w:rsidR="00412A2D" w:rsidRPr="00123AE9" w:rsidRDefault="00412A2D">
      <w:pPr>
        <w:pStyle w:val="MDPI71References"/>
        <w:ind w:left="426" w:hanging="426"/>
        <w:pPrChange w:id="2888" w:author="Nicolás Riveras Muñoz" w:date="2022-09-15T17:34:00Z">
          <w:pPr>
            <w:pStyle w:val="EndNoteBibliography"/>
            <w:ind w:left="720" w:hanging="720"/>
          </w:pPr>
        </w:pPrChange>
      </w:pPr>
      <w:r w:rsidRPr="00123AE9">
        <w:t>41.</w:t>
      </w:r>
      <w:r w:rsidRPr="00123AE9">
        <w:tab/>
        <w:t xml:space="preserve">Horn, R.; Fleige, H. Risk assessment of subsoil compaction for arable soils in Northwest Germany at farm scale. </w:t>
      </w:r>
      <w:r w:rsidRPr="00123AE9">
        <w:rPr>
          <w:rPrChange w:id="2889" w:author="Nicolás Riveras Muñoz" w:date="2022-09-15T17:34:00Z">
            <w:rPr>
              <w:i/>
              <w:szCs w:val="18"/>
            </w:rPr>
          </w:rPrChange>
        </w:rPr>
        <w:t xml:space="preserve">Soil &amp; Tillage Research </w:t>
      </w:r>
      <w:r w:rsidRPr="00123AE9">
        <w:rPr>
          <w:rPrChange w:id="2890" w:author="Nicolás Riveras Muñoz" w:date="2022-09-15T17:34:00Z">
            <w:rPr>
              <w:b/>
              <w:szCs w:val="18"/>
            </w:rPr>
          </w:rPrChange>
        </w:rPr>
        <w:t>2009</w:t>
      </w:r>
      <w:r w:rsidRPr="00123AE9">
        <w:t xml:space="preserve">, </w:t>
      </w:r>
      <w:r w:rsidRPr="00123AE9">
        <w:rPr>
          <w:rPrChange w:id="2891" w:author="Nicolás Riveras Muñoz" w:date="2022-09-15T17:34:00Z">
            <w:rPr>
              <w:i/>
              <w:szCs w:val="18"/>
            </w:rPr>
          </w:rPrChange>
        </w:rPr>
        <w:t>102</w:t>
      </w:r>
      <w:r w:rsidRPr="00123AE9">
        <w:t>, 201-208, doi:10.1016/j.still.2008.07.015.</w:t>
      </w:r>
    </w:p>
    <w:p w14:paraId="11335A55" w14:textId="77777777" w:rsidR="00412A2D" w:rsidRPr="00123AE9" w:rsidRDefault="00412A2D">
      <w:pPr>
        <w:pStyle w:val="MDPI71References"/>
        <w:ind w:left="426" w:hanging="426"/>
        <w:pPrChange w:id="2892" w:author="Nicolás Riveras Muñoz" w:date="2022-09-15T17:34:00Z">
          <w:pPr>
            <w:pStyle w:val="EndNoteBibliography"/>
            <w:ind w:left="720" w:hanging="720"/>
          </w:pPr>
        </w:pPrChange>
      </w:pPr>
      <w:r w:rsidRPr="00123AE9">
        <w:t>42.</w:t>
      </w:r>
      <w:r w:rsidRPr="00123AE9">
        <w:tab/>
        <w:t xml:space="preserve">Pérez, L.D.; Millán, H.; González-Posada, M. Spatial complexity of soil plow layer penetrometer resistance as influenced by sugarcane harvesting: A prefractal approach. </w:t>
      </w:r>
      <w:r w:rsidRPr="00123AE9">
        <w:rPr>
          <w:rPrChange w:id="2893" w:author="Nicolás Riveras Muñoz" w:date="2022-09-15T17:34:00Z">
            <w:rPr>
              <w:i/>
              <w:szCs w:val="18"/>
            </w:rPr>
          </w:rPrChange>
        </w:rPr>
        <w:t xml:space="preserve">Soil and Tillage Research </w:t>
      </w:r>
      <w:r w:rsidRPr="00123AE9">
        <w:rPr>
          <w:rPrChange w:id="2894" w:author="Nicolás Riveras Muñoz" w:date="2022-09-15T17:34:00Z">
            <w:rPr>
              <w:b/>
              <w:szCs w:val="18"/>
            </w:rPr>
          </w:rPrChange>
        </w:rPr>
        <w:t>2010</w:t>
      </w:r>
      <w:r w:rsidRPr="00123AE9">
        <w:t xml:space="preserve">, </w:t>
      </w:r>
      <w:r w:rsidRPr="00123AE9">
        <w:rPr>
          <w:rPrChange w:id="2895" w:author="Nicolás Riveras Muñoz" w:date="2022-09-15T17:34:00Z">
            <w:rPr>
              <w:i/>
              <w:szCs w:val="18"/>
            </w:rPr>
          </w:rPrChange>
        </w:rPr>
        <w:t>110</w:t>
      </w:r>
      <w:r w:rsidRPr="00123AE9">
        <w:t>, 77-86, doi:10.1016/j.still.2010.06.011.</w:t>
      </w:r>
    </w:p>
    <w:p w14:paraId="31AA4A6A" w14:textId="77777777" w:rsidR="00412A2D" w:rsidRPr="00123AE9" w:rsidRDefault="00412A2D">
      <w:pPr>
        <w:pStyle w:val="MDPI71References"/>
        <w:ind w:left="426" w:hanging="426"/>
        <w:pPrChange w:id="2896" w:author="Nicolás Riveras Muñoz" w:date="2022-09-15T17:34:00Z">
          <w:pPr>
            <w:pStyle w:val="EndNoteBibliography"/>
            <w:ind w:left="720" w:hanging="720"/>
          </w:pPr>
        </w:pPrChange>
      </w:pPr>
      <w:r w:rsidRPr="00123AE9">
        <w:t>43.</w:t>
      </w:r>
      <w:r w:rsidRPr="00123AE9">
        <w:tab/>
        <w:t xml:space="preserve">Hadas, A. Soil tilth - the desired soil structural state obtained through proper soil fragmentation and reorientation processes. </w:t>
      </w:r>
      <w:r w:rsidRPr="00123AE9">
        <w:rPr>
          <w:rPrChange w:id="2897" w:author="Nicolás Riveras Muñoz" w:date="2022-09-15T17:34:00Z">
            <w:rPr>
              <w:i/>
              <w:szCs w:val="18"/>
            </w:rPr>
          </w:rPrChange>
        </w:rPr>
        <w:t xml:space="preserve">Soil &amp; Tillage Research </w:t>
      </w:r>
      <w:r w:rsidRPr="00123AE9">
        <w:rPr>
          <w:rPrChange w:id="2898" w:author="Nicolás Riveras Muñoz" w:date="2022-09-15T17:34:00Z">
            <w:rPr>
              <w:b/>
              <w:szCs w:val="18"/>
            </w:rPr>
          </w:rPrChange>
        </w:rPr>
        <w:t>1997</w:t>
      </w:r>
      <w:r w:rsidRPr="00123AE9">
        <w:t xml:space="preserve">, </w:t>
      </w:r>
      <w:r w:rsidRPr="00123AE9">
        <w:rPr>
          <w:rPrChange w:id="2899" w:author="Nicolás Riveras Muñoz" w:date="2022-09-15T17:34:00Z">
            <w:rPr>
              <w:i/>
              <w:szCs w:val="18"/>
            </w:rPr>
          </w:rPrChange>
        </w:rPr>
        <w:t>43</w:t>
      </w:r>
      <w:r w:rsidRPr="00123AE9">
        <w:t>, 7-40, doi:10.1016/S0167-1987(97)00033-0.</w:t>
      </w:r>
    </w:p>
    <w:p w14:paraId="21F45A1B" w14:textId="77777777" w:rsidR="00412A2D" w:rsidRPr="00123AE9" w:rsidRDefault="00412A2D">
      <w:pPr>
        <w:pStyle w:val="MDPI71References"/>
        <w:ind w:left="426" w:hanging="426"/>
        <w:pPrChange w:id="2900" w:author="Nicolás Riveras Muñoz" w:date="2022-09-15T17:34:00Z">
          <w:pPr>
            <w:pStyle w:val="EndNoteBibliography"/>
            <w:ind w:left="720" w:hanging="720"/>
          </w:pPr>
        </w:pPrChange>
      </w:pPr>
      <w:r w:rsidRPr="00123AE9">
        <w:t>44.</w:t>
      </w:r>
      <w:r w:rsidRPr="00123AE9">
        <w:tab/>
        <w:t xml:space="preserve">Feldman, L. The maize root. In </w:t>
      </w:r>
      <w:r w:rsidRPr="00123AE9">
        <w:rPr>
          <w:rPrChange w:id="2901" w:author="Nicolás Riveras Muñoz" w:date="2022-09-15T17:34:00Z">
            <w:rPr>
              <w:i/>
              <w:szCs w:val="18"/>
            </w:rPr>
          </w:rPrChange>
        </w:rPr>
        <w:t>The maize handbook</w:t>
      </w:r>
      <w:r w:rsidRPr="00123AE9">
        <w:t>, Freeling, M., Walbot, V., Eds.; Springer: New York (NY), 1994; pp. 29-37.</w:t>
      </w:r>
    </w:p>
    <w:p w14:paraId="2565E611" w14:textId="77777777" w:rsidR="00412A2D" w:rsidRPr="00D5096E" w:rsidRDefault="00412A2D">
      <w:pPr>
        <w:pStyle w:val="MDPI71References"/>
        <w:ind w:left="426" w:hanging="426"/>
        <w:rPr>
          <w:lang w:val="es-CL"/>
          <w:rPrChange w:id="2902" w:author="Nicolás Riveras Muñoz" w:date="2022-09-17T07:09:00Z">
            <w:rPr/>
          </w:rPrChange>
        </w:rPr>
        <w:pPrChange w:id="2903" w:author="Nicolás Riveras Muñoz" w:date="2022-09-15T17:34:00Z">
          <w:pPr>
            <w:pStyle w:val="EndNoteBibliography"/>
            <w:ind w:left="720" w:hanging="720"/>
          </w:pPr>
        </w:pPrChange>
      </w:pPr>
      <w:r w:rsidRPr="00D5096E">
        <w:rPr>
          <w:lang w:val="es-CL"/>
          <w:rPrChange w:id="2904" w:author="Nicolás Riveras Muñoz" w:date="2022-09-17T07:09:00Z">
            <w:rPr/>
          </w:rPrChange>
        </w:rPr>
        <w:t>45.</w:t>
      </w:r>
      <w:r w:rsidRPr="00D5096E">
        <w:rPr>
          <w:lang w:val="es-CL"/>
          <w:rPrChange w:id="2905" w:author="Nicolás Riveras Muñoz" w:date="2022-09-17T07:09:00Z">
            <w:rPr/>
          </w:rPrChange>
        </w:rPr>
        <w:tab/>
        <w:t xml:space="preserve">FAO. </w:t>
      </w:r>
      <w:r w:rsidRPr="00D5096E">
        <w:rPr>
          <w:lang w:val="es-CL"/>
          <w:rPrChange w:id="2906" w:author="Nicolás Riveras Muñoz" w:date="2022-09-17T07:09:00Z">
            <w:rPr>
              <w:i/>
              <w:szCs w:val="18"/>
            </w:rPr>
          </w:rPrChange>
        </w:rPr>
        <w:t>Guía para la descripción de suelos - Cuarta edición</w:t>
      </w:r>
      <w:r w:rsidRPr="00D5096E">
        <w:rPr>
          <w:lang w:val="es-CL"/>
          <w:rPrChange w:id="2907" w:author="Nicolás Riveras Muñoz" w:date="2022-09-17T07:09:00Z">
            <w:rPr/>
          </w:rPrChange>
        </w:rPr>
        <w:t>; FAO: Roma (Italia), 2009; p. 110.</w:t>
      </w:r>
    </w:p>
    <w:p w14:paraId="24B1B1A3" w14:textId="77777777" w:rsidR="00412A2D" w:rsidRPr="00123AE9" w:rsidRDefault="00412A2D">
      <w:pPr>
        <w:pStyle w:val="MDPI71References"/>
        <w:ind w:left="426" w:hanging="426"/>
        <w:pPrChange w:id="2908" w:author="Nicolás Riveras Muñoz" w:date="2022-09-15T17:34:00Z">
          <w:pPr>
            <w:pStyle w:val="EndNoteBibliography"/>
            <w:ind w:left="720" w:hanging="720"/>
          </w:pPr>
        </w:pPrChange>
      </w:pPr>
      <w:r w:rsidRPr="00123AE9">
        <w:t>46.</w:t>
      </w:r>
      <w:r w:rsidRPr="00123AE9">
        <w:tab/>
        <w:t xml:space="preserve">Horn, R.; Lebert, M. Soil Compactability and Compressibility. In </w:t>
      </w:r>
      <w:r w:rsidRPr="00123AE9">
        <w:rPr>
          <w:rPrChange w:id="2909" w:author="Nicolás Riveras Muñoz" w:date="2022-09-15T17:34:00Z">
            <w:rPr>
              <w:i/>
              <w:szCs w:val="18"/>
            </w:rPr>
          </w:rPrChange>
        </w:rPr>
        <w:t>Soil Compaction in Crop Production</w:t>
      </w:r>
      <w:r w:rsidRPr="00123AE9">
        <w:t>, Soane, B.D., van Ouwerkerk, C., Eds.; Developments in Agricultural Engineering; Elsevier: 1994; Volume 11, pp. 45-69.</w:t>
      </w:r>
    </w:p>
    <w:p w14:paraId="20ECCCF1" w14:textId="77777777" w:rsidR="00412A2D" w:rsidRPr="00123AE9" w:rsidRDefault="00412A2D">
      <w:pPr>
        <w:pStyle w:val="MDPI71References"/>
        <w:ind w:left="426" w:hanging="426"/>
        <w:pPrChange w:id="2910" w:author="Nicolás Riveras Muñoz" w:date="2022-09-15T17:34:00Z">
          <w:pPr>
            <w:pStyle w:val="EndNoteBibliography"/>
            <w:ind w:left="720" w:hanging="720"/>
          </w:pPr>
        </w:pPrChange>
      </w:pPr>
      <w:r w:rsidRPr="00123AE9">
        <w:t>47.</w:t>
      </w:r>
      <w:r w:rsidRPr="00123AE9">
        <w:tab/>
        <w:t xml:space="preserve">Hillel, D.J. </w:t>
      </w:r>
      <w:r w:rsidRPr="00123AE9">
        <w:rPr>
          <w:rPrChange w:id="2911" w:author="Nicolás Riveras Muñoz" w:date="2022-09-15T17:34:00Z">
            <w:rPr>
              <w:i/>
              <w:szCs w:val="18"/>
            </w:rPr>
          </w:rPrChange>
        </w:rPr>
        <w:t>Fundamentals of Soil Physics</w:t>
      </w:r>
      <w:r w:rsidRPr="00123AE9">
        <w:t>; Elsevier Science: 1980.</w:t>
      </w:r>
    </w:p>
    <w:p w14:paraId="2070FC81" w14:textId="77777777" w:rsidR="00412A2D" w:rsidRPr="00D5096E" w:rsidRDefault="00412A2D">
      <w:pPr>
        <w:pStyle w:val="MDPI71References"/>
        <w:ind w:left="426" w:hanging="426"/>
        <w:rPr>
          <w:lang w:val="de-DE"/>
          <w:rPrChange w:id="2912" w:author="Nicolás Riveras Muñoz" w:date="2022-09-17T07:09:00Z">
            <w:rPr/>
          </w:rPrChange>
        </w:rPr>
        <w:pPrChange w:id="2913" w:author="Nicolás Riveras Muñoz" w:date="2022-09-15T17:34:00Z">
          <w:pPr>
            <w:pStyle w:val="EndNoteBibliography"/>
            <w:ind w:left="720" w:hanging="720"/>
          </w:pPr>
        </w:pPrChange>
      </w:pPr>
      <w:r w:rsidRPr="00123AE9">
        <w:t>48.</w:t>
      </w:r>
      <w:r w:rsidRPr="00123AE9">
        <w:tab/>
        <w:t xml:space="preserve">Osunbitan, J.A.; Oyedele, D.J.; Adekalu, K.O. Tillage effects on bulk density, hydraulic conductivity and strength of a loamy sand soil in southwestern Nigeria. </w:t>
      </w:r>
      <w:r w:rsidRPr="00D5096E">
        <w:rPr>
          <w:lang w:val="de-DE"/>
          <w:rPrChange w:id="2914" w:author="Nicolás Riveras Muñoz" w:date="2022-09-17T07:09:00Z">
            <w:rPr>
              <w:i/>
              <w:szCs w:val="18"/>
            </w:rPr>
          </w:rPrChange>
        </w:rPr>
        <w:t xml:space="preserve">Soil &amp; Tillage Research </w:t>
      </w:r>
      <w:r w:rsidRPr="00D5096E">
        <w:rPr>
          <w:lang w:val="de-DE"/>
          <w:rPrChange w:id="2915" w:author="Nicolás Riveras Muñoz" w:date="2022-09-17T07:09:00Z">
            <w:rPr>
              <w:b/>
              <w:szCs w:val="18"/>
            </w:rPr>
          </w:rPrChange>
        </w:rPr>
        <w:t>2005</w:t>
      </w:r>
      <w:r w:rsidRPr="00D5096E">
        <w:rPr>
          <w:lang w:val="de-DE"/>
          <w:rPrChange w:id="2916" w:author="Nicolás Riveras Muñoz" w:date="2022-09-17T07:09:00Z">
            <w:rPr/>
          </w:rPrChange>
        </w:rPr>
        <w:t xml:space="preserve">, </w:t>
      </w:r>
      <w:r w:rsidRPr="00D5096E">
        <w:rPr>
          <w:lang w:val="de-DE"/>
          <w:rPrChange w:id="2917" w:author="Nicolás Riveras Muñoz" w:date="2022-09-17T07:09:00Z">
            <w:rPr>
              <w:i/>
              <w:szCs w:val="18"/>
            </w:rPr>
          </w:rPrChange>
        </w:rPr>
        <w:t>82</w:t>
      </w:r>
      <w:r w:rsidRPr="00D5096E">
        <w:rPr>
          <w:lang w:val="de-DE"/>
          <w:rPrChange w:id="2918" w:author="Nicolás Riveras Muñoz" w:date="2022-09-17T07:09:00Z">
            <w:rPr/>
          </w:rPrChange>
        </w:rPr>
        <w:t>, 57-64, doi:10.1016/j.still.2004.05.007.</w:t>
      </w:r>
    </w:p>
    <w:p w14:paraId="3B0B3003" w14:textId="77777777" w:rsidR="00412A2D" w:rsidRPr="00123AE9" w:rsidRDefault="00412A2D">
      <w:pPr>
        <w:pStyle w:val="MDPI71References"/>
        <w:ind w:left="426" w:hanging="426"/>
        <w:pPrChange w:id="2919" w:author="Nicolás Riveras Muñoz" w:date="2022-09-15T17:34:00Z">
          <w:pPr>
            <w:pStyle w:val="EndNoteBibliography"/>
            <w:ind w:left="720" w:hanging="720"/>
          </w:pPr>
        </w:pPrChange>
      </w:pPr>
      <w:r w:rsidRPr="00D5096E">
        <w:rPr>
          <w:lang w:val="de-DE"/>
          <w:rPrChange w:id="2920" w:author="Nicolás Riveras Muñoz" w:date="2022-09-17T07:09:00Z">
            <w:rPr/>
          </w:rPrChange>
        </w:rPr>
        <w:t>49.</w:t>
      </w:r>
      <w:r w:rsidRPr="00D5096E">
        <w:rPr>
          <w:lang w:val="de-DE"/>
          <w:rPrChange w:id="2921" w:author="Nicolás Riveras Muñoz" w:date="2022-09-17T07:09:00Z">
            <w:rPr/>
          </w:rPrChange>
        </w:rPr>
        <w:tab/>
        <w:t>Blume, H.-P.; Bru</w:t>
      </w:r>
      <w:r w:rsidRPr="00D5096E">
        <w:rPr>
          <w:rFonts w:ascii="Times New Roman" w:hAnsi="Times New Roman"/>
          <w:lang w:val="de-DE"/>
          <w:rPrChange w:id="2922" w:author="Nicolás Riveras Muñoz" w:date="2022-09-17T07:09:00Z">
            <w:rPr>
              <w:rFonts w:ascii="Times New Roman" w:hAnsi="Times New Roman"/>
            </w:rPr>
          </w:rPrChange>
        </w:rPr>
        <w:t>̈</w:t>
      </w:r>
      <w:r w:rsidRPr="00D5096E">
        <w:rPr>
          <w:lang w:val="de-DE"/>
          <w:rPrChange w:id="2923" w:author="Nicolás Riveras Muñoz" w:date="2022-09-17T07:09:00Z">
            <w:rPr/>
          </w:rPrChange>
        </w:rPr>
        <w:t>mmer, G.W.; Horn, R.; Kandeler, E.; Ko</w:t>
      </w:r>
      <w:r w:rsidRPr="00D5096E">
        <w:rPr>
          <w:rFonts w:ascii="Times New Roman" w:hAnsi="Times New Roman"/>
          <w:lang w:val="de-DE"/>
          <w:rPrChange w:id="2924" w:author="Nicolás Riveras Muñoz" w:date="2022-09-17T07:09:00Z">
            <w:rPr>
              <w:rFonts w:ascii="Times New Roman" w:hAnsi="Times New Roman"/>
            </w:rPr>
          </w:rPrChange>
        </w:rPr>
        <w:t>̈</w:t>
      </w:r>
      <w:r w:rsidRPr="00D5096E">
        <w:rPr>
          <w:lang w:val="de-DE"/>
          <w:rPrChange w:id="2925" w:author="Nicolás Riveras Muñoz" w:date="2022-09-17T07:09:00Z">
            <w:rPr/>
          </w:rPrChange>
        </w:rPr>
        <w:t xml:space="preserve">gel-Knabner, I.; Kretzschmar, R.; Stahr, K.; Wilke, B.-M.; Scheffer, F.; Schachtschabel, P.; et al. </w:t>
      </w:r>
      <w:r w:rsidRPr="00D5096E">
        <w:rPr>
          <w:lang w:val="de-DE"/>
          <w:rPrChange w:id="2926" w:author="Nicolás Riveras Muñoz" w:date="2022-09-17T07:09:00Z">
            <w:rPr>
              <w:i/>
              <w:szCs w:val="18"/>
            </w:rPr>
          </w:rPrChange>
        </w:rPr>
        <w:t>Scheffer/Schachtschabel Lehrbuch der Bodenkunde</w:t>
      </w:r>
      <w:r w:rsidRPr="00D5096E">
        <w:rPr>
          <w:lang w:val="de-DE"/>
          <w:rPrChange w:id="2927" w:author="Nicolás Riveras Muñoz" w:date="2022-09-17T07:09:00Z">
            <w:rPr/>
          </w:rPrChange>
        </w:rPr>
        <w:t xml:space="preserve">, 16. Auflage, (Nachdruck) ed.; Springer Spektrum: Berlin Heidelberg, 2010; pp. </w:t>
      </w:r>
      <w:r w:rsidRPr="00123AE9">
        <w:t>XIV, 569 Seiten.</w:t>
      </w:r>
    </w:p>
    <w:p w14:paraId="52CB7311" w14:textId="77777777" w:rsidR="00412A2D" w:rsidRPr="00123AE9" w:rsidRDefault="00412A2D">
      <w:pPr>
        <w:pStyle w:val="MDPI71References"/>
        <w:ind w:left="426" w:hanging="426"/>
        <w:pPrChange w:id="2928" w:author="Nicolás Riveras Muñoz" w:date="2022-09-15T17:34:00Z">
          <w:pPr>
            <w:pStyle w:val="EndNoteBibliography"/>
            <w:ind w:left="720" w:hanging="720"/>
          </w:pPr>
        </w:pPrChange>
      </w:pPr>
      <w:r w:rsidRPr="00123AE9">
        <w:t>50.</w:t>
      </w:r>
      <w:r w:rsidRPr="00123AE9">
        <w:tab/>
        <w:t xml:space="preserve">Seguel, O.; Horn, R. Structure properties and pore dynamics in aggregate beds due to wetting-drying cycles. </w:t>
      </w:r>
      <w:r w:rsidRPr="00123AE9">
        <w:rPr>
          <w:rPrChange w:id="2929" w:author="Nicolás Riveras Muñoz" w:date="2022-09-15T17:34:00Z">
            <w:rPr>
              <w:i/>
              <w:szCs w:val="18"/>
            </w:rPr>
          </w:rPrChange>
        </w:rPr>
        <w:t xml:space="preserve">Journal of Plant Nutrition and Soil Science </w:t>
      </w:r>
      <w:r w:rsidRPr="00123AE9">
        <w:rPr>
          <w:rPrChange w:id="2930" w:author="Nicolás Riveras Muñoz" w:date="2022-09-15T17:34:00Z">
            <w:rPr>
              <w:b/>
              <w:szCs w:val="18"/>
            </w:rPr>
          </w:rPrChange>
        </w:rPr>
        <w:t>2006</w:t>
      </w:r>
      <w:r w:rsidRPr="00123AE9">
        <w:t xml:space="preserve">, </w:t>
      </w:r>
      <w:r w:rsidRPr="00123AE9">
        <w:rPr>
          <w:rPrChange w:id="2931" w:author="Nicolás Riveras Muñoz" w:date="2022-09-15T17:34:00Z">
            <w:rPr>
              <w:i/>
              <w:szCs w:val="18"/>
            </w:rPr>
          </w:rPrChange>
        </w:rPr>
        <w:t>169</w:t>
      </w:r>
      <w:r w:rsidRPr="00123AE9">
        <w:t>, 221-232, doi:10.1002/jpln.200521854.</w:t>
      </w:r>
    </w:p>
    <w:p w14:paraId="5CE8007F" w14:textId="77777777" w:rsidR="00412A2D" w:rsidRPr="00123AE9" w:rsidRDefault="00412A2D">
      <w:pPr>
        <w:pStyle w:val="MDPI71References"/>
        <w:ind w:left="426" w:hanging="426"/>
        <w:pPrChange w:id="2932" w:author="Nicolás Riveras Muñoz" w:date="2022-09-15T17:34:00Z">
          <w:pPr>
            <w:pStyle w:val="EndNoteBibliography"/>
            <w:ind w:left="720" w:hanging="720"/>
          </w:pPr>
        </w:pPrChange>
      </w:pPr>
      <w:r w:rsidRPr="00123AE9">
        <w:t>51.</w:t>
      </w:r>
      <w:r w:rsidRPr="00123AE9">
        <w:tab/>
        <w:t xml:space="preserve">Stolt, M.H.; Drohan, P.J.; Richardson, M.J. Insights and Approaches for Mapping Soil Organic Carbon as a Dynamic Soil Property. </w:t>
      </w:r>
      <w:r w:rsidRPr="00123AE9">
        <w:rPr>
          <w:rPrChange w:id="2933" w:author="Nicolás Riveras Muñoz" w:date="2022-09-15T17:34:00Z">
            <w:rPr>
              <w:i/>
              <w:szCs w:val="18"/>
            </w:rPr>
          </w:rPrChange>
        </w:rPr>
        <w:t xml:space="preserve">Soil Science Society of America Journal </w:t>
      </w:r>
      <w:r w:rsidRPr="00123AE9">
        <w:rPr>
          <w:rPrChange w:id="2934" w:author="Nicolás Riveras Muñoz" w:date="2022-09-15T17:34:00Z">
            <w:rPr>
              <w:b/>
              <w:szCs w:val="18"/>
            </w:rPr>
          </w:rPrChange>
        </w:rPr>
        <w:t>2010</w:t>
      </w:r>
      <w:r w:rsidRPr="00123AE9">
        <w:t xml:space="preserve">, </w:t>
      </w:r>
      <w:r w:rsidRPr="00123AE9">
        <w:rPr>
          <w:rPrChange w:id="2935" w:author="Nicolás Riveras Muñoz" w:date="2022-09-15T17:34:00Z">
            <w:rPr>
              <w:i/>
              <w:szCs w:val="18"/>
            </w:rPr>
          </w:rPrChange>
        </w:rPr>
        <w:t>74</w:t>
      </w:r>
      <w:r w:rsidRPr="00123AE9">
        <w:t>, 1685-1689, doi:10.2136/sssaj2009.0326N.</w:t>
      </w:r>
    </w:p>
    <w:p w14:paraId="2BF9DC76" w14:textId="77777777" w:rsidR="00412A2D" w:rsidRPr="00123AE9" w:rsidRDefault="00412A2D">
      <w:pPr>
        <w:pStyle w:val="MDPI71References"/>
        <w:ind w:left="426" w:hanging="426"/>
        <w:pPrChange w:id="2936" w:author="Nicolás Riveras Muñoz" w:date="2022-09-15T17:34:00Z">
          <w:pPr>
            <w:pStyle w:val="EndNoteBibliography"/>
            <w:ind w:left="720" w:hanging="720"/>
          </w:pPr>
        </w:pPrChange>
      </w:pPr>
      <w:r w:rsidRPr="00123AE9">
        <w:t>52.</w:t>
      </w:r>
      <w:r w:rsidRPr="00123AE9">
        <w:tab/>
        <w:t xml:space="preserve">Lal, R. Soil carbon sequestration to mitigate climate change. </w:t>
      </w:r>
      <w:r w:rsidRPr="00123AE9">
        <w:rPr>
          <w:rPrChange w:id="2937" w:author="Nicolás Riveras Muñoz" w:date="2022-09-15T17:34:00Z">
            <w:rPr>
              <w:i/>
              <w:szCs w:val="18"/>
            </w:rPr>
          </w:rPrChange>
        </w:rPr>
        <w:t xml:space="preserve">Geoderma </w:t>
      </w:r>
      <w:r w:rsidRPr="00123AE9">
        <w:rPr>
          <w:rPrChange w:id="2938" w:author="Nicolás Riveras Muñoz" w:date="2022-09-15T17:34:00Z">
            <w:rPr>
              <w:b/>
              <w:szCs w:val="18"/>
            </w:rPr>
          </w:rPrChange>
        </w:rPr>
        <w:t>2004</w:t>
      </w:r>
      <w:r w:rsidRPr="00123AE9">
        <w:t xml:space="preserve">, </w:t>
      </w:r>
      <w:r w:rsidRPr="00123AE9">
        <w:rPr>
          <w:rPrChange w:id="2939" w:author="Nicolás Riveras Muñoz" w:date="2022-09-15T17:34:00Z">
            <w:rPr>
              <w:i/>
              <w:szCs w:val="18"/>
            </w:rPr>
          </w:rPrChange>
        </w:rPr>
        <w:t>123</w:t>
      </w:r>
      <w:r w:rsidRPr="00123AE9">
        <w:t>, 1-22, doi:10.1016/j.geoderma.2004.01.032.</w:t>
      </w:r>
    </w:p>
    <w:p w14:paraId="1804446B" w14:textId="77777777" w:rsidR="00412A2D" w:rsidRPr="00D5096E" w:rsidRDefault="00412A2D">
      <w:pPr>
        <w:pStyle w:val="MDPI71References"/>
        <w:ind w:left="426" w:hanging="426"/>
        <w:rPr>
          <w:lang w:val="es-CL"/>
          <w:rPrChange w:id="2940" w:author="Nicolás Riveras Muñoz" w:date="2022-09-17T07:09:00Z">
            <w:rPr/>
          </w:rPrChange>
        </w:rPr>
        <w:pPrChange w:id="2941" w:author="Nicolás Riveras Muñoz" w:date="2022-09-15T17:34:00Z">
          <w:pPr>
            <w:pStyle w:val="EndNoteBibliography"/>
            <w:ind w:left="720" w:hanging="720"/>
          </w:pPr>
        </w:pPrChange>
      </w:pPr>
      <w:r w:rsidRPr="00123AE9">
        <w:t>53.</w:t>
      </w:r>
      <w:r w:rsidRPr="00123AE9">
        <w:tab/>
        <w:t xml:space="preserve">Franzluebbers, A.J. Soil organic matter stratification ratio as an indicator of soil quality. </w:t>
      </w:r>
      <w:r w:rsidRPr="00D5096E">
        <w:rPr>
          <w:lang w:val="es-CL"/>
          <w:rPrChange w:id="2942" w:author="Nicolás Riveras Muñoz" w:date="2022-09-17T07:09:00Z">
            <w:rPr>
              <w:i/>
              <w:szCs w:val="18"/>
            </w:rPr>
          </w:rPrChange>
        </w:rPr>
        <w:t xml:space="preserve">Soil &amp; Tillage Research </w:t>
      </w:r>
      <w:r w:rsidRPr="00D5096E">
        <w:rPr>
          <w:lang w:val="es-CL"/>
          <w:rPrChange w:id="2943" w:author="Nicolás Riveras Muñoz" w:date="2022-09-17T07:09:00Z">
            <w:rPr>
              <w:b/>
              <w:szCs w:val="18"/>
            </w:rPr>
          </w:rPrChange>
        </w:rPr>
        <w:t>2002</w:t>
      </w:r>
      <w:r w:rsidRPr="00D5096E">
        <w:rPr>
          <w:lang w:val="es-CL"/>
          <w:rPrChange w:id="2944" w:author="Nicolás Riveras Muñoz" w:date="2022-09-17T07:09:00Z">
            <w:rPr/>
          </w:rPrChange>
        </w:rPr>
        <w:t xml:space="preserve">, </w:t>
      </w:r>
      <w:r w:rsidRPr="00D5096E">
        <w:rPr>
          <w:lang w:val="es-CL"/>
          <w:rPrChange w:id="2945" w:author="Nicolás Riveras Muñoz" w:date="2022-09-17T07:09:00Z">
            <w:rPr>
              <w:i/>
              <w:szCs w:val="18"/>
            </w:rPr>
          </w:rPrChange>
        </w:rPr>
        <w:t>66</w:t>
      </w:r>
      <w:r w:rsidRPr="00D5096E">
        <w:rPr>
          <w:lang w:val="es-CL"/>
          <w:rPrChange w:id="2946" w:author="Nicolás Riveras Muñoz" w:date="2022-09-17T07:09:00Z">
            <w:rPr/>
          </w:rPrChange>
        </w:rPr>
        <w:t>, 95-106, doi:10.1016/S0167-1987(02)00018-1.</w:t>
      </w:r>
    </w:p>
    <w:p w14:paraId="76E8AD87" w14:textId="77777777" w:rsidR="00412A2D" w:rsidRPr="00D5096E" w:rsidRDefault="00412A2D">
      <w:pPr>
        <w:pStyle w:val="MDPI71References"/>
        <w:ind w:left="426" w:hanging="426"/>
        <w:rPr>
          <w:lang w:val="es-CL"/>
          <w:rPrChange w:id="2947" w:author="Nicolás Riveras Muñoz" w:date="2022-09-17T07:09:00Z">
            <w:rPr/>
          </w:rPrChange>
        </w:rPr>
        <w:pPrChange w:id="2948" w:author="Nicolás Riveras Muñoz" w:date="2022-09-15T17:34:00Z">
          <w:pPr>
            <w:pStyle w:val="EndNoteBibliography"/>
            <w:ind w:left="720" w:hanging="720"/>
          </w:pPr>
        </w:pPrChange>
      </w:pPr>
      <w:r w:rsidRPr="00D5096E">
        <w:rPr>
          <w:lang w:val="es-CL"/>
          <w:rPrChange w:id="2949" w:author="Nicolás Riveras Muñoz" w:date="2022-09-17T07:09:00Z">
            <w:rPr/>
          </w:rPrChange>
        </w:rPr>
        <w:t>54.</w:t>
      </w:r>
      <w:r w:rsidRPr="00D5096E">
        <w:rPr>
          <w:lang w:val="es-CL"/>
          <w:rPrChange w:id="2950" w:author="Nicolás Riveras Muñoz" w:date="2022-09-17T07:09:00Z">
            <w:rPr/>
          </w:rPrChange>
        </w:rPr>
        <w:tab/>
        <w:t xml:space="preserve">Ortega, R.; Díaz, K. Análisis de fertilidad de suelos y recomendación de fertilizantes. In </w:t>
      </w:r>
      <w:r w:rsidRPr="00D5096E">
        <w:rPr>
          <w:lang w:val="es-CL"/>
          <w:rPrChange w:id="2951" w:author="Nicolás Riveras Muñoz" w:date="2022-09-17T07:09:00Z">
            <w:rPr>
              <w:i/>
              <w:szCs w:val="18"/>
            </w:rPr>
          </w:rPrChange>
        </w:rPr>
        <w:t>Agricultura de Precisión. Introducción al Manejo sitio-específico</w:t>
      </w:r>
      <w:r w:rsidRPr="00D5096E">
        <w:rPr>
          <w:lang w:val="es-CL"/>
          <w:rPrChange w:id="2952" w:author="Nicolás Riveras Muñoz" w:date="2022-09-17T07:09:00Z">
            <w:rPr/>
          </w:rPrChange>
        </w:rPr>
        <w:t>, INIA, Ed.; Serie Quilamapu; Chillán, Chile, 1999; Volume 129, pp. 135-146.</w:t>
      </w:r>
    </w:p>
    <w:p w14:paraId="2C5E38EA" w14:textId="77777777" w:rsidR="00412A2D" w:rsidRPr="00123AE9" w:rsidRDefault="00412A2D">
      <w:pPr>
        <w:pStyle w:val="MDPI71References"/>
        <w:ind w:left="426" w:hanging="426"/>
        <w:pPrChange w:id="2953" w:author="Nicolás Riveras Muñoz" w:date="2022-09-15T17:34:00Z">
          <w:pPr>
            <w:pStyle w:val="EndNoteBibliography"/>
            <w:ind w:left="720" w:hanging="720"/>
          </w:pPr>
        </w:pPrChange>
      </w:pPr>
      <w:r w:rsidRPr="00123AE9">
        <w:t>55.</w:t>
      </w:r>
      <w:r w:rsidRPr="00123AE9">
        <w:tab/>
        <w:t xml:space="preserve">Dörner, J.; Dec, D.; Zúñiga, F.; Sandoval, P.; Horn, R. Effect of land use change on Andosol's pore functions and their functional resilience after mechanical and hydraulic stresses. </w:t>
      </w:r>
      <w:r w:rsidRPr="00123AE9">
        <w:rPr>
          <w:rPrChange w:id="2954" w:author="Nicolás Riveras Muñoz" w:date="2022-09-15T17:34:00Z">
            <w:rPr>
              <w:i/>
              <w:szCs w:val="18"/>
            </w:rPr>
          </w:rPrChange>
        </w:rPr>
        <w:t xml:space="preserve">Soil and Tillage Research </w:t>
      </w:r>
      <w:r w:rsidRPr="00123AE9">
        <w:rPr>
          <w:rPrChange w:id="2955" w:author="Nicolás Riveras Muñoz" w:date="2022-09-15T17:34:00Z">
            <w:rPr>
              <w:b/>
              <w:szCs w:val="18"/>
            </w:rPr>
          </w:rPrChange>
        </w:rPr>
        <w:t>2011</w:t>
      </w:r>
      <w:r w:rsidRPr="00123AE9">
        <w:t xml:space="preserve">, </w:t>
      </w:r>
      <w:r w:rsidRPr="00123AE9">
        <w:rPr>
          <w:rPrChange w:id="2956" w:author="Nicolás Riveras Muñoz" w:date="2022-09-15T17:34:00Z">
            <w:rPr>
              <w:i/>
              <w:szCs w:val="18"/>
            </w:rPr>
          </w:rPrChange>
        </w:rPr>
        <w:t>115-116</w:t>
      </w:r>
      <w:r w:rsidRPr="00123AE9">
        <w:t>, 71-79, doi:10.1016/j.still.2011.07.002.</w:t>
      </w:r>
    </w:p>
    <w:p w14:paraId="45F98CA0" w14:textId="77777777" w:rsidR="00412A2D" w:rsidRPr="00123AE9" w:rsidRDefault="00412A2D">
      <w:pPr>
        <w:pStyle w:val="MDPI71References"/>
        <w:ind w:left="426" w:hanging="426"/>
        <w:pPrChange w:id="2957" w:author="Nicolás Riveras Muñoz" w:date="2022-09-15T17:34:00Z">
          <w:pPr>
            <w:pStyle w:val="EndNoteBibliography"/>
            <w:ind w:left="720" w:hanging="720"/>
          </w:pPr>
        </w:pPrChange>
      </w:pPr>
      <w:r w:rsidRPr="00123AE9">
        <w:t>56.</w:t>
      </w:r>
      <w:r w:rsidRPr="00123AE9">
        <w:tab/>
        <w:t xml:space="preserve">Dexter, A.R.; Czyz, E.A.; Gate, O.P. Soil structure and the saturated hydraulic conductivity of subsoils. </w:t>
      </w:r>
      <w:r w:rsidRPr="00123AE9">
        <w:rPr>
          <w:rPrChange w:id="2958" w:author="Nicolás Riveras Muñoz" w:date="2022-09-15T17:34:00Z">
            <w:rPr>
              <w:i/>
              <w:szCs w:val="18"/>
            </w:rPr>
          </w:rPrChange>
        </w:rPr>
        <w:t xml:space="preserve">Soil &amp; Tillage Research </w:t>
      </w:r>
      <w:r w:rsidRPr="00123AE9">
        <w:rPr>
          <w:rPrChange w:id="2959" w:author="Nicolás Riveras Muñoz" w:date="2022-09-15T17:34:00Z">
            <w:rPr>
              <w:b/>
              <w:szCs w:val="18"/>
            </w:rPr>
          </w:rPrChange>
        </w:rPr>
        <w:t>2004</w:t>
      </w:r>
      <w:r w:rsidRPr="00123AE9">
        <w:t xml:space="preserve">, </w:t>
      </w:r>
      <w:r w:rsidRPr="00123AE9">
        <w:rPr>
          <w:rPrChange w:id="2960" w:author="Nicolás Riveras Muñoz" w:date="2022-09-15T17:34:00Z">
            <w:rPr>
              <w:i/>
              <w:szCs w:val="18"/>
            </w:rPr>
          </w:rPrChange>
        </w:rPr>
        <w:t>79</w:t>
      </w:r>
      <w:r w:rsidRPr="00123AE9">
        <w:t>, 185-189, doi:10.1016/j.still.2004.07.007.</w:t>
      </w:r>
    </w:p>
    <w:p w14:paraId="54C36DED" w14:textId="72C4B5C5" w:rsidR="00412A2D" w:rsidRPr="00123AE9" w:rsidRDefault="00412A2D">
      <w:pPr>
        <w:pStyle w:val="MDPI71References"/>
        <w:ind w:left="426" w:hanging="426"/>
        <w:pPrChange w:id="2961" w:author="Nicolás Riveras Muñoz" w:date="2022-09-15T17:34:00Z">
          <w:pPr>
            <w:pStyle w:val="EndNoteBibliography"/>
            <w:ind w:left="720" w:hanging="720"/>
          </w:pPr>
        </w:pPrChange>
      </w:pPr>
      <w:r w:rsidRPr="00123AE9">
        <w:lastRenderedPageBreak/>
        <w:t>57.</w:t>
      </w:r>
      <w:r w:rsidRPr="00123AE9">
        <w:tab/>
        <w:t xml:space="preserve">Bhattacharyya, R.; Prakash, V.; Kundu, S.; Gupta, H.S. Effect of tillage and crop rotations on pore size distribution and soil hydraulic conductivity in sandy clay loam soil of the Indian Himalayas. </w:t>
      </w:r>
      <w:r w:rsidRPr="00123AE9">
        <w:rPr>
          <w:rPrChange w:id="2962" w:author="Nicolás Riveras Muñoz" w:date="2022-09-15T17:34:00Z">
            <w:rPr>
              <w:i/>
              <w:szCs w:val="18"/>
            </w:rPr>
          </w:rPrChange>
        </w:rPr>
        <w:t xml:space="preserve">Soil &amp; Tillage Research </w:t>
      </w:r>
      <w:r w:rsidRPr="00123AE9">
        <w:rPr>
          <w:rPrChange w:id="2963" w:author="Nicolás Riveras Muñoz" w:date="2022-09-15T17:34:00Z">
            <w:rPr>
              <w:b/>
              <w:szCs w:val="18"/>
            </w:rPr>
          </w:rPrChange>
        </w:rPr>
        <w:t>2006</w:t>
      </w:r>
      <w:r w:rsidRPr="00123AE9">
        <w:t xml:space="preserve">, </w:t>
      </w:r>
      <w:r w:rsidRPr="00123AE9">
        <w:rPr>
          <w:rPrChange w:id="2964" w:author="Nicolás Riveras Muñoz" w:date="2022-09-15T17:34:00Z">
            <w:rPr>
              <w:i/>
              <w:szCs w:val="18"/>
            </w:rPr>
          </w:rPrChange>
        </w:rPr>
        <w:t>86</w:t>
      </w:r>
      <w:r w:rsidRPr="00123AE9">
        <w:t xml:space="preserve">, 129-140, </w:t>
      </w:r>
      <w:proofErr w:type="spellStart"/>
      <w:r w:rsidRPr="00123AE9">
        <w:t>doi</w:t>
      </w:r>
      <w:proofErr w:type="spellEnd"/>
      <w:r w:rsidRPr="00123AE9">
        <w:t>:</w:t>
      </w:r>
      <w:r w:rsidRPr="00123AE9">
        <w:fldChar w:fldCharType="begin"/>
      </w:r>
      <w:r w:rsidRPr="00123AE9">
        <w:instrText xml:space="preserve"> HYPERLINK "https://doi.org/10.1016/j.still.2005.02.018" </w:instrText>
      </w:r>
      <w:r w:rsidRPr="00123AE9">
        <w:fldChar w:fldCharType="separate"/>
      </w:r>
      <w:r w:rsidRPr="00123AE9">
        <w:rPr>
          <w:rPrChange w:id="2965" w:author="Nicolás Riveras Muñoz" w:date="2022-09-15T17:34:00Z">
            <w:rPr>
              <w:rStyle w:val="Hyperlink"/>
              <w:szCs w:val="18"/>
            </w:rPr>
          </w:rPrChange>
        </w:rPr>
        <w:t>https://doi.org/10.1016/j.still.2005.02.018</w:t>
      </w:r>
      <w:r w:rsidRPr="00123AE9">
        <w:fldChar w:fldCharType="end"/>
      </w:r>
      <w:r w:rsidRPr="00123AE9">
        <w:t>.</w:t>
      </w:r>
    </w:p>
    <w:p w14:paraId="362EE3E7" w14:textId="77777777" w:rsidR="00412A2D" w:rsidRPr="00123AE9" w:rsidRDefault="00412A2D">
      <w:pPr>
        <w:pStyle w:val="MDPI71References"/>
        <w:ind w:left="426" w:hanging="426"/>
        <w:pPrChange w:id="2966" w:author="Nicolás Riveras Muñoz" w:date="2022-09-15T17:34:00Z">
          <w:pPr>
            <w:pStyle w:val="EndNoteBibliography"/>
            <w:ind w:left="720" w:hanging="720"/>
          </w:pPr>
        </w:pPrChange>
      </w:pPr>
      <w:r w:rsidRPr="00123AE9">
        <w:t>58.</w:t>
      </w:r>
      <w:r w:rsidRPr="00123AE9">
        <w:tab/>
        <w:t xml:space="preserve">Fuentes, I.; Casanova, M.; Seguel, O.; Nájera, F.; Salazar, O. Morphophysical pedotransfer functions for groundwater pollution by nitrate leaching in Central Chile. </w:t>
      </w:r>
      <w:r w:rsidRPr="00123AE9">
        <w:rPr>
          <w:rPrChange w:id="2967" w:author="Nicolás Riveras Muñoz" w:date="2022-09-15T17:34:00Z">
            <w:rPr>
              <w:i/>
              <w:szCs w:val="18"/>
            </w:rPr>
          </w:rPrChange>
        </w:rPr>
        <w:t xml:space="preserve">Chilean journal of agricultural research </w:t>
      </w:r>
      <w:r w:rsidRPr="00123AE9">
        <w:rPr>
          <w:rPrChange w:id="2968" w:author="Nicolás Riveras Muñoz" w:date="2022-09-15T17:34:00Z">
            <w:rPr>
              <w:b/>
              <w:szCs w:val="18"/>
            </w:rPr>
          </w:rPrChange>
        </w:rPr>
        <w:t>2014</w:t>
      </w:r>
      <w:r w:rsidRPr="00123AE9">
        <w:t xml:space="preserve">, </w:t>
      </w:r>
      <w:r w:rsidRPr="00123AE9">
        <w:rPr>
          <w:rPrChange w:id="2969" w:author="Nicolás Riveras Muñoz" w:date="2022-09-15T17:34:00Z">
            <w:rPr>
              <w:i/>
              <w:szCs w:val="18"/>
            </w:rPr>
          </w:rPrChange>
        </w:rPr>
        <w:t>74</w:t>
      </w:r>
      <w:r w:rsidRPr="00123AE9">
        <w:t>, 340-348, doi:10.4067/s0718-58392014000300013.</w:t>
      </w:r>
    </w:p>
    <w:p w14:paraId="1B591F07" w14:textId="77777777" w:rsidR="00412A2D" w:rsidRPr="00123AE9" w:rsidRDefault="00412A2D">
      <w:pPr>
        <w:pStyle w:val="MDPI71References"/>
        <w:ind w:left="426" w:hanging="426"/>
        <w:pPrChange w:id="2970" w:author="Nicolás Riveras Muñoz" w:date="2022-09-15T17:34:00Z">
          <w:pPr>
            <w:pStyle w:val="EndNoteBibliography"/>
            <w:ind w:left="720" w:hanging="720"/>
          </w:pPr>
        </w:pPrChange>
      </w:pPr>
      <w:r w:rsidRPr="00123AE9">
        <w:t>59.</w:t>
      </w:r>
      <w:r w:rsidRPr="00123AE9">
        <w:tab/>
        <w:t xml:space="preserve">Alletto, L.; Coquet, Y. Temporal and spatial variability of soil bulk density and near-saturated hydraulic conductivity under two contrasted tillage management systems. </w:t>
      </w:r>
      <w:r w:rsidRPr="00123AE9">
        <w:rPr>
          <w:rPrChange w:id="2971" w:author="Nicolás Riveras Muñoz" w:date="2022-09-15T17:34:00Z">
            <w:rPr>
              <w:i/>
              <w:szCs w:val="18"/>
            </w:rPr>
          </w:rPrChange>
        </w:rPr>
        <w:t xml:space="preserve">Geoderma </w:t>
      </w:r>
      <w:r w:rsidRPr="00123AE9">
        <w:rPr>
          <w:rPrChange w:id="2972" w:author="Nicolás Riveras Muñoz" w:date="2022-09-15T17:34:00Z">
            <w:rPr>
              <w:b/>
              <w:szCs w:val="18"/>
            </w:rPr>
          </w:rPrChange>
        </w:rPr>
        <w:t>2009</w:t>
      </w:r>
      <w:r w:rsidRPr="00123AE9">
        <w:t xml:space="preserve">, </w:t>
      </w:r>
      <w:r w:rsidRPr="00123AE9">
        <w:rPr>
          <w:rPrChange w:id="2973" w:author="Nicolás Riveras Muñoz" w:date="2022-09-15T17:34:00Z">
            <w:rPr>
              <w:i/>
              <w:szCs w:val="18"/>
            </w:rPr>
          </w:rPrChange>
        </w:rPr>
        <w:t>152</w:t>
      </w:r>
      <w:r w:rsidRPr="00123AE9">
        <w:t>, 85-94, doi:10.1016/j.geoderma.2009.05.023.</w:t>
      </w:r>
    </w:p>
    <w:p w14:paraId="03EA08FB" w14:textId="77777777" w:rsidR="00412A2D" w:rsidRPr="00123AE9" w:rsidRDefault="00412A2D">
      <w:pPr>
        <w:pStyle w:val="MDPI71References"/>
        <w:ind w:left="426" w:hanging="426"/>
        <w:pPrChange w:id="2974" w:author="Nicolás Riveras Muñoz" w:date="2022-09-15T17:34:00Z">
          <w:pPr>
            <w:pStyle w:val="EndNoteBibliography"/>
            <w:ind w:left="720" w:hanging="720"/>
          </w:pPr>
        </w:pPrChange>
      </w:pPr>
      <w:r w:rsidRPr="00123AE9">
        <w:t>60.</w:t>
      </w:r>
      <w:r w:rsidRPr="00123AE9">
        <w:tab/>
        <w:t xml:space="preserve">Chenu, C.; Le Bissonnais, Y.; Arrouays, D. Organic matter influence on clay wettability and soil aggregate stability. </w:t>
      </w:r>
      <w:r w:rsidRPr="00123AE9">
        <w:rPr>
          <w:rPrChange w:id="2975" w:author="Nicolás Riveras Muñoz" w:date="2022-09-15T17:34:00Z">
            <w:rPr>
              <w:i/>
              <w:szCs w:val="18"/>
            </w:rPr>
          </w:rPrChange>
        </w:rPr>
        <w:t xml:space="preserve">Soil Science Society of America Journal </w:t>
      </w:r>
      <w:r w:rsidRPr="00123AE9">
        <w:rPr>
          <w:rPrChange w:id="2976" w:author="Nicolás Riveras Muñoz" w:date="2022-09-15T17:34:00Z">
            <w:rPr>
              <w:b/>
              <w:szCs w:val="18"/>
            </w:rPr>
          </w:rPrChange>
        </w:rPr>
        <w:t>2000</w:t>
      </w:r>
      <w:r w:rsidRPr="00123AE9">
        <w:t xml:space="preserve">, </w:t>
      </w:r>
      <w:r w:rsidRPr="00123AE9">
        <w:rPr>
          <w:rPrChange w:id="2977" w:author="Nicolás Riveras Muñoz" w:date="2022-09-15T17:34:00Z">
            <w:rPr>
              <w:i/>
              <w:szCs w:val="18"/>
            </w:rPr>
          </w:rPrChange>
        </w:rPr>
        <w:t>64</w:t>
      </w:r>
      <w:r w:rsidRPr="00123AE9">
        <w:t>, 1479-1486, doi:10.2136/sssaj2000.6441479x.</w:t>
      </w:r>
    </w:p>
    <w:p w14:paraId="13810663" w14:textId="77777777" w:rsidR="00412A2D" w:rsidRPr="00123AE9" w:rsidRDefault="00412A2D">
      <w:pPr>
        <w:pStyle w:val="MDPI71References"/>
        <w:ind w:left="426" w:hanging="426"/>
        <w:pPrChange w:id="2978" w:author="Nicolás Riveras Muñoz" w:date="2022-09-15T17:34:00Z">
          <w:pPr>
            <w:pStyle w:val="EndNoteBibliography"/>
            <w:ind w:left="720" w:hanging="720"/>
          </w:pPr>
        </w:pPrChange>
      </w:pPr>
      <w:r w:rsidRPr="00123AE9">
        <w:t>61.</w:t>
      </w:r>
      <w:r w:rsidRPr="00123AE9">
        <w:tab/>
        <w:t xml:space="preserve">Hallett, P.D.; Baumgartl, T.; Young, I.M. Subcritical water repellency of aggregates from a range of soil management practices. </w:t>
      </w:r>
      <w:r w:rsidRPr="00123AE9">
        <w:rPr>
          <w:rPrChange w:id="2979" w:author="Nicolás Riveras Muñoz" w:date="2022-09-15T17:34:00Z">
            <w:rPr>
              <w:i/>
              <w:szCs w:val="18"/>
            </w:rPr>
          </w:rPrChange>
        </w:rPr>
        <w:t xml:space="preserve">Soil Science Society of America Journal </w:t>
      </w:r>
      <w:r w:rsidRPr="00123AE9">
        <w:rPr>
          <w:rPrChange w:id="2980" w:author="Nicolás Riveras Muñoz" w:date="2022-09-15T17:34:00Z">
            <w:rPr>
              <w:b/>
              <w:szCs w:val="18"/>
            </w:rPr>
          </w:rPrChange>
        </w:rPr>
        <w:t>2001</w:t>
      </w:r>
      <w:r w:rsidRPr="00123AE9">
        <w:t xml:space="preserve">, </w:t>
      </w:r>
      <w:r w:rsidRPr="00123AE9">
        <w:rPr>
          <w:rPrChange w:id="2981" w:author="Nicolás Riveras Muñoz" w:date="2022-09-15T17:34:00Z">
            <w:rPr>
              <w:i/>
              <w:szCs w:val="18"/>
            </w:rPr>
          </w:rPrChange>
        </w:rPr>
        <w:t>65</w:t>
      </w:r>
      <w:r w:rsidRPr="00123AE9">
        <w:t>, 184-190, doi:10.2136/sssaj2001.651184x.</w:t>
      </w:r>
    </w:p>
    <w:p w14:paraId="4584339D" w14:textId="77777777" w:rsidR="00412A2D" w:rsidRPr="00D5096E" w:rsidRDefault="00412A2D">
      <w:pPr>
        <w:pStyle w:val="MDPI71References"/>
        <w:ind w:left="426" w:hanging="426"/>
        <w:rPr>
          <w:lang w:val="es-CL"/>
          <w:rPrChange w:id="2982" w:author="Nicolás Riveras Muñoz" w:date="2022-09-17T07:09:00Z">
            <w:rPr/>
          </w:rPrChange>
        </w:rPr>
        <w:pPrChange w:id="2983" w:author="Nicolás Riveras Muñoz" w:date="2022-09-15T17:34:00Z">
          <w:pPr>
            <w:pStyle w:val="EndNoteBibliography"/>
            <w:ind w:left="720" w:hanging="720"/>
          </w:pPr>
        </w:pPrChange>
      </w:pPr>
      <w:r w:rsidRPr="00123AE9">
        <w:t>62.</w:t>
      </w:r>
      <w:r w:rsidRPr="00123AE9">
        <w:tab/>
        <w:t xml:space="preserve">Pathak, P.; Wani, S.; Sudi, R. Long-term effects of management systems on crop yield and soil physical properties of semi-arid tropics of Vertisols. </w:t>
      </w:r>
      <w:r w:rsidRPr="00D5096E">
        <w:rPr>
          <w:lang w:val="es-CL"/>
          <w:rPrChange w:id="2984" w:author="Nicolás Riveras Muñoz" w:date="2022-09-17T07:09:00Z">
            <w:rPr/>
          </w:rPrChange>
        </w:rPr>
        <w:t>2011; Volume 02, pp. 435-442.</w:t>
      </w:r>
    </w:p>
    <w:p w14:paraId="4A39D8CA" w14:textId="77777777" w:rsidR="00412A2D" w:rsidRPr="00123AE9" w:rsidRDefault="00412A2D">
      <w:pPr>
        <w:pStyle w:val="MDPI71References"/>
        <w:ind w:left="426" w:hanging="426"/>
        <w:pPrChange w:id="2985" w:author="Nicolás Riveras Muñoz" w:date="2022-09-15T17:34:00Z">
          <w:pPr>
            <w:pStyle w:val="EndNoteBibliography"/>
            <w:ind w:left="720" w:hanging="720"/>
          </w:pPr>
        </w:pPrChange>
      </w:pPr>
      <w:r w:rsidRPr="00D5096E">
        <w:rPr>
          <w:lang w:val="es-CL"/>
          <w:rPrChange w:id="2986" w:author="Nicolás Riveras Muñoz" w:date="2022-09-17T07:09:00Z">
            <w:rPr/>
          </w:rPrChange>
        </w:rPr>
        <w:t>63.</w:t>
      </w:r>
      <w:r w:rsidRPr="00D5096E">
        <w:rPr>
          <w:lang w:val="es-CL"/>
          <w:rPrChange w:id="2987" w:author="Nicolás Riveras Muñoz" w:date="2022-09-17T07:09:00Z">
            <w:rPr/>
          </w:rPrChange>
        </w:rPr>
        <w:tab/>
        <w:t xml:space="preserve">Seguel, O.; Sagardía, S.; Casanova, M. Efecto del exudado de Chaitophorus leucomelas sobre las propiedades hidráulicas del suelo. </w:t>
      </w:r>
      <w:r w:rsidRPr="00123AE9">
        <w:rPr>
          <w:rPrChange w:id="2988" w:author="Nicolás Riveras Muñoz" w:date="2022-09-15T17:34:00Z">
            <w:rPr>
              <w:i/>
              <w:szCs w:val="18"/>
            </w:rPr>
          </w:rPrChange>
        </w:rPr>
        <w:t xml:space="preserve">Agro Sur </w:t>
      </w:r>
      <w:r w:rsidRPr="00123AE9">
        <w:rPr>
          <w:rPrChange w:id="2989" w:author="Nicolás Riveras Muñoz" w:date="2022-09-15T17:34:00Z">
            <w:rPr>
              <w:b/>
              <w:szCs w:val="18"/>
            </w:rPr>
          </w:rPrChange>
        </w:rPr>
        <w:t>2013</w:t>
      </w:r>
      <w:r w:rsidRPr="00123AE9">
        <w:t xml:space="preserve">, </w:t>
      </w:r>
      <w:r w:rsidRPr="00123AE9">
        <w:rPr>
          <w:rPrChange w:id="2990" w:author="Nicolás Riveras Muñoz" w:date="2022-09-15T17:34:00Z">
            <w:rPr>
              <w:i/>
              <w:szCs w:val="18"/>
            </w:rPr>
          </w:rPrChange>
        </w:rPr>
        <w:t>41</w:t>
      </w:r>
      <w:r w:rsidRPr="00123AE9">
        <w:t>, 1-7, doi:10.4206/agrosur.2013.v41n2-01.</w:t>
      </w:r>
    </w:p>
    <w:p w14:paraId="3B2E7EA3" w14:textId="1B73F2E4" w:rsidR="00FA2825" w:rsidRPr="00123AE9" w:rsidRDefault="00621DD9">
      <w:pPr>
        <w:pStyle w:val="MDPI71References"/>
        <w:ind w:left="426" w:hanging="426"/>
        <w:pPrChange w:id="2991" w:author="Nicolás Riveras Muñoz" w:date="2022-09-15T17:34:00Z">
          <w:pPr>
            <w:pStyle w:val="MDPI71References"/>
          </w:pPr>
        </w:pPrChange>
      </w:pPr>
      <w:r w:rsidRPr="00123AE9">
        <w:fldChar w:fldCharType="end"/>
      </w:r>
    </w:p>
    <w:sectPr w:rsidR="00FA2825" w:rsidRPr="00123AE9" w:rsidSect="0042233F">
      <w:headerReference w:type="even" r:id="rId20"/>
      <w:headerReference w:type="default" r:id="rId21"/>
      <w:footerReference w:type="default" r:id="rId22"/>
      <w:headerReference w:type="first" r:id="rId23"/>
      <w:footerReference w:type="first" r:id="rId24"/>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293388" w14:textId="77777777" w:rsidR="00EE4302" w:rsidRDefault="00EE4302">
      <w:pPr>
        <w:spacing w:line="240" w:lineRule="auto"/>
      </w:pPr>
      <w:r>
        <w:separator/>
      </w:r>
    </w:p>
  </w:endnote>
  <w:endnote w:type="continuationSeparator" w:id="0">
    <w:p w14:paraId="3F6BEB3B" w14:textId="77777777" w:rsidR="00EE4302" w:rsidRDefault="00EE43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AC7BB" w14:textId="77777777" w:rsidR="00FF3C90" w:rsidRDefault="00FF3C90" w:rsidP="00FF3C90">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FBF93" w14:textId="77777777" w:rsidR="00113A57" w:rsidRDefault="00113A57" w:rsidP="00B9071D">
    <w:pPr>
      <w:pBdr>
        <w:top w:val="single" w:sz="4" w:space="0" w:color="000000"/>
      </w:pBdr>
      <w:tabs>
        <w:tab w:val="right" w:pos="8844"/>
      </w:tabs>
      <w:adjustRightInd w:val="0"/>
      <w:snapToGrid w:val="0"/>
      <w:spacing w:before="480" w:line="100" w:lineRule="exact"/>
      <w:jc w:val="left"/>
      <w:rPr>
        <w:i/>
        <w:sz w:val="16"/>
        <w:szCs w:val="16"/>
      </w:rPr>
    </w:pPr>
  </w:p>
  <w:p w14:paraId="01154B97" w14:textId="77777777" w:rsidR="00FF3C90" w:rsidRPr="00372FCD" w:rsidRDefault="00FF3C90" w:rsidP="00A37AF1">
    <w:pPr>
      <w:tabs>
        <w:tab w:val="right" w:pos="10466"/>
      </w:tabs>
      <w:adjustRightInd w:val="0"/>
      <w:snapToGrid w:val="0"/>
      <w:spacing w:line="240" w:lineRule="auto"/>
      <w:rPr>
        <w:sz w:val="16"/>
        <w:szCs w:val="16"/>
        <w:lang w:val="fr-CH"/>
      </w:rPr>
    </w:pPr>
    <w:r>
      <w:rPr>
        <w:i/>
        <w:sz w:val="16"/>
        <w:szCs w:val="16"/>
      </w:rPr>
      <w:t xml:space="preserve">Soil Syst. </w:t>
    </w:r>
    <w:r w:rsidR="00594649">
      <w:rPr>
        <w:b/>
        <w:bCs/>
        <w:iCs/>
        <w:sz w:val="16"/>
        <w:szCs w:val="16"/>
      </w:rPr>
      <w:t>2022</w:t>
    </w:r>
    <w:r w:rsidR="00BB476B" w:rsidRPr="00BB476B">
      <w:rPr>
        <w:bCs/>
        <w:iCs/>
        <w:sz w:val="16"/>
        <w:szCs w:val="16"/>
      </w:rPr>
      <w:t>,</w:t>
    </w:r>
    <w:r w:rsidR="00594649">
      <w:rPr>
        <w:bCs/>
        <w:i/>
        <w:iCs/>
        <w:sz w:val="16"/>
        <w:szCs w:val="16"/>
      </w:rPr>
      <w:t xml:space="preserve"> 6</w:t>
    </w:r>
    <w:r w:rsidR="00BB476B" w:rsidRPr="00BB476B">
      <w:rPr>
        <w:bCs/>
        <w:iCs/>
        <w:sz w:val="16"/>
        <w:szCs w:val="16"/>
      </w:rPr>
      <w:t xml:space="preserve">, </w:t>
    </w:r>
    <w:r w:rsidR="00A06ADC">
      <w:rPr>
        <w:bCs/>
        <w:iCs/>
        <w:sz w:val="16"/>
        <w:szCs w:val="16"/>
      </w:rPr>
      <w:t>x</w:t>
    </w:r>
    <w:r w:rsidR="00113A57">
      <w:rPr>
        <w:bCs/>
        <w:iCs/>
        <w:sz w:val="16"/>
        <w:szCs w:val="16"/>
      </w:rPr>
      <w:t>. https://doi.org/10.3390/xxxxx</w:t>
    </w:r>
    <w:r w:rsidR="00A37AF1" w:rsidRPr="00503020">
      <w:rPr>
        <w:sz w:val="16"/>
        <w:szCs w:val="16"/>
        <w:lang w:val="fr-CH"/>
      </w:rPr>
      <w:tab/>
    </w:r>
    <w:r w:rsidRPr="00503020">
      <w:rPr>
        <w:sz w:val="16"/>
        <w:szCs w:val="16"/>
        <w:lang w:val="fr-CH"/>
      </w:rPr>
      <w:t>www.mdpi.com/journal/</w:t>
    </w:r>
    <w:r w:rsidRPr="003E2887">
      <w:rPr>
        <w:sz w:val="16"/>
        <w:szCs w:val="16"/>
        <w:lang w:val="fr-CH"/>
      </w:rPr>
      <w:t>soilsystems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C7C2DB" w14:textId="77777777" w:rsidR="00EE4302" w:rsidRDefault="00EE4302">
      <w:pPr>
        <w:spacing w:line="240" w:lineRule="auto"/>
      </w:pPr>
      <w:r>
        <w:separator/>
      </w:r>
    </w:p>
  </w:footnote>
  <w:footnote w:type="continuationSeparator" w:id="0">
    <w:p w14:paraId="0A1857E3" w14:textId="77777777" w:rsidR="00EE4302" w:rsidRDefault="00EE430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55EE" w14:textId="77777777" w:rsidR="00FF3C90" w:rsidRDefault="00FF3C90" w:rsidP="00FF3C90">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A4DE3" w14:textId="77777777" w:rsidR="00113A57" w:rsidRDefault="00FF3C90" w:rsidP="00A37AF1">
    <w:pPr>
      <w:tabs>
        <w:tab w:val="right" w:pos="10466"/>
      </w:tabs>
      <w:adjustRightInd w:val="0"/>
      <w:snapToGrid w:val="0"/>
      <w:spacing w:line="240" w:lineRule="auto"/>
      <w:rPr>
        <w:sz w:val="16"/>
      </w:rPr>
    </w:pPr>
    <w:r>
      <w:rPr>
        <w:i/>
        <w:sz w:val="16"/>
        <w:szCs w:val="16"/>
      </w:rPr>
      <w:t xml:space="preserve">Soil Syst. </w:t>
    </w:r>
    <w:r w:rsidR="00594649">
      <w:rPr>
        <w:b/>
        <w:sz w:val="16"/>
      </w:rPr>
      <w:t>2022</w:t>
    </w:r>
    <w:r w:rsidR="00BB476B" w:rsidRPr="00BB476B">
      <w:rPr>
        <w:sz w:val="16"/>
      </w:rPr>
      <w:t>,</w:t>
    </w:r>
    <w:r w:rsidR="00594649">
      <w:rPr>
        <w:i/>
        <w:sz w:val="16"/>
      </w:rPr>
      <w:t xml:space="preserve"> 6</w:t>
    </w:r>
    <w:r w:rsidR="00A06ADC">
      <w:rPr>
        <w:sz w:val="16"/>
      </w:rPr>
      <w:t>, x FOR PEER REVIEW</w:t>
    </w:r>
    <w:r w:rsidR="00A37AF1">
      <w:rPr>
        <w:sz w:val="16"/>
      </w:rPr>
      <w:tab/>
    </w:r>
    <w:r w:rsidR="00A06ADC">
      <w:rPr>
        <w:sz w:val="16"/>
      </w:rPr>
      <w:fldChar w:fldCharType="begin"/>
    </w:r>
    <w:r w:rsidR="00A06ADC">
      <w:rPr>
        <w:sz w:val="16"/>
      </w:rPr>
      <w:instrText xml:space="preserve"> PAGE   \* MERGEFORMAT </w:instrText>
    </w:r>
    <w:r w:rsidR="00A06ADC">
      <w:rPr>
        <w:sz w:val="16"/>
      </w:rPr>
      <w:fldChar w:fldCharType="separate"/>
    </w:r>
    <w:r w:rsidR="002A1811">
      <w:rPr>
        <w:sz w:val="16"/>
      </w:rPr>
      <w:t>5</w:t>
    </w:r>
    <w:r w:rsidR="00A06ADC">
      <w:rPr>
        <w:sz w:val="16"/>
      </w:rPr>
      <w:fldChar w:fldCharType="end"/>
    </w:r>
    <w:r w:rsidR="00A06ADC">
      <w:rPr>
        <w:sz w:val="16"/>
      </w:rPr>
      <w:t xml:space="preserve"> of </w:t>
    </w:r>
    <w:r w:rsidR="00A06ADC">
      <w:rPr>
        <w:sz w:val="16"/>
      </w:rPr>
      <w:fldChar w:fldCharType="begin"/>
    </w:r>
    <w:r w:rsidR="00A06ADC">
      <w:rPr>
        <w:sz w:val="16"/>
      </w:rPr>
      <w:instrText xml:space="preserve"> NUMPAGES   \* MERGEFORMAT </w:instrText>
    </w:r>
    <w:r w:rsidR="00A06ADC">
      <w:rPr>
        <w:sz w:val="16"/>
      </w:rPr>
      <w:fldChar w:fldCharType="separate"/>
    </w:r>
    <w:r w:rsidR="002A1811">
      <w:rPr>
        <w:sz w:val="16"/>
      </w:rPr>
      <w:t>5</w:t>
    </w:r>
    <w:r w:rsidR="00A06ADC">
      <w:rPr>
        <w:sz w:val="16"/>
      </w:rPr>
      <w:fldChar w:fldCharType="end"/>
    </w:r>
  </w:p>
  <w:p w14:paraId="45AAA16E" w14:textId="77777777" w:rsidR="00FF3C90" w:rsidRPr="00435AE0" w:rsidRDefault="00FF3C90" w:rsidP="00B9071D">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113A57" w:rsidRPr="00A37AF1" w14:paraId="1D5E4899" w14:textId="77777777" w:rsidTr="00741F5F">
      <w:trPr>
        <w:trHeight w:val="686"/>
      </w:trPr>
      <w:tc>
        <w:tcPr>
          <w:tcW w:w="3679" w:type="dxa"/>
          <w:shd w:val="clear" w:color="auto" w:fill="auto"/>
          <w:vAlign w:val="center"/>
        </w:tcPr>
        <w:p w14:paraId="00719513" w14:textId="77777777" w:rsidR="00113A57" w:rsidRPr="00FE6C93" w:rsidRDefault="00BA5790" w:rsidP="00A37AF1">
          <w:pPr>
            <w:pStyle w:val="Header"/>
            <w:pBdr>
              <w:bottom w:val="none" w:sz="0" w:space="0" w:color="auto"/>
            </w:pBdr>
            <w:jc w:val="left"/>
            <w:rPr>
              <w:rFonts w:eastAsia="DengXian"/>
              <w:b/>
              <w:bCs/>
            </w:rPr>
          </w:pPr>
          <w:r w:rsidRPr="00FE6C93">
            <w:rPr>
              <w:rFonts w:eastAsia="DengXian"/>
              <w:b/>
              <w:bCs/>
            </w:rPr>
            <w:drawing>
              <wp:inline distT="0" distB="0" distL="0" distR="0" wp14:anchorId="6338C02F" wp14:editId="1331A597">
                <wp:extent cx="1371600" cy="429260"/>
                <wp:effectExtent l="0" t="0" r="0" b="0"/>
                <wp:docPr id="1" name="Picture 6" descr="C:\Users\MDPI\Desktop\soil systems\soil system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PI\Desktop\soil systems\soil system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1600" cy="429260"/>
                        </a:xfrm>
                        <a:prstGeom prst="rect">
                          <a:avLst/>
                        </a:prstGeom>
                        <a:noFill/>
                        <a:ln>
                          <a:noFill/>
                        </a:ln>
                      </pic:spPr>
                    </pic:pic>
                  </a:graphicData>
                </a:graphic>
              </wp:inline>
            </w:drawing>
          </w:r>
        </w:p>
      </w:tc>
      <w:tc>
        <w:tcPr>
          <w:tcW w:w="4535" w:type="dxa"/>
          <w:shd w:val="clear" w:color="auto" w:fill="auto"/>
          <w:vAlign w:val="center"/>
        </w:tcPr>
        <w:p w14:paraId="2070A67D" w14:textId="77777777" w:rsidR="00113A57" w:rsidRPr="00FE6C93" w:rsidRDefault="00113A57" w:rsidP="00A37AF1">
          <w:pPr>
            <w:pStyle w:val="Header"/>
            <w:pBdr>
              <w:bottom w:val="none" w:sz="0" w:space="0" w:color="auto"/>
            </w:pBdr>
            <w:rPr>
              <w:rFonts w:eastAsia="DengXian"/>
              <w:b/>
              <w:bCs/>
            </w:rPr>
          </w:pPr>
        </w:p>
      </w:tc>
      <w:tc>
        <w:tcPr>
          <w:tcW w:w="2273" w:type="dxa"/>
          <w:shd w:val="clear" w:color="auto" w:fill="auto"/>
          <w:vAlign w:val="center"/>
        </w:tcPr>
        <w:p w14:paraId="1CAFBFD0" w14:textId="77777777" w:rsidR="00113A57" w:rsidRPr="00FE6C93" w:rsidRDefault="00741F5F" w:rsidP="00741F5F">
          <w:pPr>
            <w:pStyle w:val="Header"/>
            <w:pBdr>
              <w:bottom w:val="none" w:sz="0" w:space="0" w:color="auto"/>
            </w:pBdr>
            <w:jc w:val="right"/>
            <w:rPr>
              <w:rFonts w:eastAsia="DengXian"/>
              <w:b/>
              <w:bCs/>
            </w:rPr>
          </w:pPr>
          <w:r>
            <w:rPr>
              <w:rFonts w:eastAsia="DengXian"/>
              <w:b/>
              <w:bCs/>
            </w:rPr>
            <w:drawing>
              <wp:inline distT="0" distB="0" distL="0" distR="0" wp14:anchorId="72AA5583" wp14:editId="0B9F839F">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4513CFFD" w14:textId="77777777" w:rsidR="00FF3C90" w:rsidRPr="00113A57" w:rsidRDefault="00FF3C90" w:rsidP="00B9071D">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B468F5"/>
    <w:multiLevelType w:val="hybridMultilevel"/>
    <w:tmpl w:val="B990541A"/>
    <w:lvl w:ilvl="0" w:tplc="F5F416A2">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6FD7CEF"/>
    <w:multiLevelType w:val="hybridMultilevel"/>
    <w:tmpl w:val="37A87CCA"/>
    <w:lvl w:ilvl="0" w:tplc="82BE40E0">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3D5F2D46"/>
    <w:multiLevelType w:val="hybridMultilevel"/>
    <w:tmpl w:val="D7DA4C08"/>
    <w:lvl w:ilvl="0" w:tplc="14402724">
      <w:start w:val="1"/>
      <w:numFmt w:val="decimal"/>
      <w:lvlRestart w:val="0"/>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0"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742E53"/>
    <w:multiLevelType w:val="hybridMultilevel"/>
    <w:tmpl w:val="B91C12A0"/>
    <w:lvl w:ilvl="0" w:tplc="F27E54EE">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num w:numId="1" w16cid:durableId="186063962">
    <w:abstractNumId w:val="4"/>
  </w:num>
  <w:num w:numId="2" w16cid:durableId="784540106">
    <w:abstractNumId w:val="6"/>
  </w:num>
  <w:num w:numId="3" w16cid:durableId="1319113873">
    <w:abstractNumId w:val="2"/>
  </w:num>
  <w:num w:numId="4" w16cid:durableId="17648420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81059026">
    <w:abstractNumId w:val="5"/>
  </w:num>
  <w:num w:numId="6" w16cid:durableId="1307468468">
    <w:abstractNumId w:val="9"/>
  </w:num>
  <w:num w:numId="7" w16cid:durableId="296103397">
    <w:abstractNumId w:val="1"/>
  </w:num>
  <w:num w:numId="8" w16cid:durableId="721757730">
    <w:abstractNumId w:val="9"/>
  </w:num>
  <w:num w:numId="9" w16cid:durableId="1086422494">
    <w:abstractNumId w:val="1"/>
  </w:num>
  <w:num w:numId="10" w16cid:durableId="345792106">
    <w:abstractNumId w:val="9"/>
  </w:num>
  <w:num w:numId="11" w16cid:durableId="1691106525">
    <w:abstractNumId w:val="1"/>
  </w:num>
  <w:num w:numId="12" w16cid:durableId="1372924132">
    <w:abstractNumId w:val="10"/>
  </w:num>
  <w:num w:numId="13" w16cid:durableId="154221733">
    <w:abstractNumId w:val="9"/>
  </w:num>
  <w:num w:numId="14" w16cid:durableId="1084689589">
    <w:abstractNumId w:val="1"/>
  </w:num>
  <w:num w:numId="15" w16cid:durableId="1129545719">
    <w:abstractNumId w:val="0"/>
  </w:num>
  <w:num w:numId="16" w16cid:durableId="142040184">
    <w:abstractNumId w:val="8"/>
  </w:num>
  <w:num w:numId="17" w16cid:durableId="2136024481">
    <w:abstractNumId w:val="0"/>
  </w:num>
  <w:num w:numId="18" w16cid:durableId="175462974">
    <w:abstractNumId w:val="9"/>
  </w:num>
  <w:num w:numId="19" w16cid:durableId="1998026624">
    <w:abstractNumId w:val="1"/>
  </w:num>
  <w:num w:numId="20" w16cid:durableId="990211343">
    <w:abstractNumId w:val="0"/>
  </w:num>
  <w:num w:numId="21" w16cid:durableId="1323007813">
    <w:abstractNumId w:val="3"/>
  </w:num>
  <w:num w:numId="22" w16cid:durableId="1217468379">
    <w:abstractNumId w:val="11"/>
  </w:num>
  <w:num w:numId="23" w16cid:durableId="170529710">
    <w:abstractNumId w:val="7"/>
  </w:num>
  <w:num w:numId="24" w16cid:durableId="194846670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olás Riveras Muñoz">
    <w15:presenceInfo w15:providerId="Windows Live" w15:userId="0d90a8455261cb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1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LUwMDI0NjQxNjMwsDRU0lEKTi0uzszPAymwqAUAzbQVtiwAAAA="/>
    <w:docVar w:name="EN.InstantFormat" w:val="&lt;ENInstantFormat&gt;&lt;Enabled&gt;1&lt;/Enabled&gt;&lt;ScanUnformatted&gt;1&lt;/ScanUnformatted&gt;&lt;ScanChanges&gt;1&lt;/ScanChanges&gt;&lt;Suspended&gt;0&lt;/Suspended&gt;&lt;/ENInstantFormat&gt;"/>
    <w:docVar w:name="EN.Layout" w:val="&lt;ENLayout&gt;&lt;Style&gt;MDPI&lt;/Style&gt;&lt;LeftDelim&gt;{&lt;/LeftDelim&gt;&lt;RightDelim&gt;}&lt;/RightDelim&gt;&lt;FontName&gt;Palatino Linotype&lt;/FontName&gt;&lt;FontSize&gt;9&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2awdsetoxzefievsa9pszafwdxx9ttssdae&quot;&gt;soil_structure_biocrust_references&lt;record-ids&gt;&lt;item&gt;2&lt;/item&gt;&lt;item&gt;5&lt;/item&gt;&lt;item&gt;6&lt;/item&gt;&lt;item&gt;7&lt;/item&gt;&lt;item&gt;10&lt;/item&gt;&lt;item&gt;11&lt;/item&gt;&lt;item&gt;12&lt;/item&gt;&lt;item&gt;13&lt;/item&gt;&lt;item&gt;14&lt;/item&gt;&lt;item&gt;15&lt;/item&gt;&lt;item&gt;18&lt;/item&gt;&lt;item&gt;20&lt;/item&gt;&lt;item&gt;21&lt;/item&gt;&lt;item&gt;22&lt;/item&gt;&lt;item&gt;23&lt;/item&gt;&lt;item&gt;24&lt;/item&gt;&lt;item&gt;25&lt;/item&gt;&lt;item&gt;27&lt;/item&gt;&lt;item&gt;28&lt;/item&gt;&lt;item&gt;29&lt;/item&gt;&lt;item&gt;30&lt;/item&gt;&lt;item&gt;31&lt;/item&gt;&lt;item&gt;32&lt;/item&gt;&lt;item&gt;34&lt;/item&gt;&lt;item&gt;35&lt;/item&gt;&lt;item&gt;36&lt;/item&gt;&lt;item&gt;37&lt;/item&gt;&lt;item&gt;38&lt;/item&gt;&lt;item&gt;40&lt;/item&gt;&lt;item&gt;43&lt;/item&gt;&lt;item&gt;49&lt;/item&gt;&lt;item&gt;51&lt;/item&gt;&lt;item&gt;52&lt;/item&gt;&lt;item&gt;53&lt;/item&gt;&lt;item&gt;54&lt;/item&gt;&lt;item&gt;55&lt;/item&gt;&lt;item&gt;57&lt;/item&gt;&lt;item&gt;58&lt;/item&gt;&lt;item&gt;59&lt;/item&gt;&lt;item&gt;60&lt;/item&gt;&lt;item&gt;61&lt;/item&gt;&lt;item&gt;62&lt;/item&gt;&lt;item&gt;63&lt;/item&gt;&lt;item&gt;65&lt;/item&gt;&lt;item&gt;66&lt;/item&gt;&lt;item&gt;67&lt;/item&gt;&lt;item&gt;68&lt;/item&gt;&lt;item&gt;69&lt;/item&gt;&lt;item&gt;71&lt;/item&gt;&lt;item&gt;72&lt;/item&gt;&lt;item&gt;73&lt;/item&gt;&lt;item&gt;75&lt;/item&gt;&lt;item&gt;76&lt;/item&gt;&lt;item&gt;77&lt;/item&gt;&lt;item&gt;78&lt;/item&gt;&lt;item&gt;81&lt;/item&gt;&lt;item&gt;83&lt;/item&gt;&lt;item&gt;89&lt;/item&gt;&lt;item&gt;93&lt;/item&gt;&lt;item&gt;94&lt;/item&gt;&lt;item&gt;301&lt;/item&gt;&lt;item&gt;302&lt;/item&gt;&lt;item&gt;303&lt;/item&gt;&lt;/record-ids&gt;&lt;/item&gt;&lt;/Libraries&gt;"/>
  </w:docVars>
  <w:rsids>
    <w:rsidRoot w:val="00CF3012"/>
    <w:rsid w:val="0000047B"/>
    <w:rsid w:val="00000EDD"/>
    <w:rsid w:val="00007B31"/>
    <w:rsid w:val="00036F75"/>
    <w:rsid w:val="00040EBE"/>
    <w:rsid w:val="00043D14"/>
    <w:rsid w:val="0005133F"/>
    <w:rsid w:val="00061570"/>
    <w:rsid w:val="00061946"/>
    <w:rsid w:val="0006251D"/>
    <w:rsid w:val="0006735B"/>
    <w:rsid w:val="00070E9F"/>
    <w:rsid w:val="000741E1"/>
    <w:rsid w:val="000763E1"/>
    <w:rsid w:val="000826FB"/>
    <w:rsid w:val="000917A9"/>
    <w:rsid w:val="00092527"/>
    <w:rsid w:val="000A3EDB"/>
    <w:rsid w:val="000A531E"/>
    <w:rsid w:val="000B4E50"/>
    <w:rsid w:val="000C22E6"/>
    <w:rsid w:val="000D3C25"/>
    <w:rsid w:val="000E5604"/>
    <w:rsid w:val="000F24C2"/>
    <w:rsid w:val="000F32F3"/>
    <w:rsid w:val="000F3BC1"/>
    <w:rsid w:val="000F42FA"/>
    <w:rsid w:val="00103646"/>
    <w:rsid w:val="00112567"/>
    <w:rsid w:val="00113A57"/>
    <w:rsid w:val="00121B40"/>
    <w:rsid w:val="00123AE9"/>
    <w:rsid w:val="001311AB"/>
    <w:rsid w:val="00146CAB"/>
    <w:rsid w:val="0015288B"/>
    <w:rsid w:val="001558A9"/>
    <w:rsid w:val="00155DEF"/>
    <w:rsid w:val="00161594"/>
    <w:rsid w:val="001637FB"/>
    <w:rsid w:val="00165A89"/>
    <w:rsid w:val="00165D92"/>
    <w:rsid w:val="0017487E"/>
    <w:rsid w:val="00181751"/>
    <w:rsid w:val="001919A0"/>
    <w:rsid w:val="00193ECB"/>
    <w:rsid w:val="001954FE"/>
    <w:rsid w:val="00196BC7"/>
    <w:rsid w:val="001A0027"/>
    <w:rsid w:val="001A2310"/>
    <w:rsid w:val="001A32ED"/>
    <w:rsid w:val="001A37C3"/>
    <w:rsid w:val="001A7BD1"/>
    <w:rsid w:val="001B66D8"/>
    <w:rsid w:val="001C6143"/>
    <w:rsid w:val="001E2AEB"/>
    <w:rsid w:val="001F2463"/>
    <w:rsid w:val="00203100"/>
    <w:rsid w:val="0020631B"/>
    <w:rsid w:val="002120A1"/>
    <w:rsid w:val="00215850"/>
    <w:rsid w:val="0022109C"/>
    <w:rsid w:val="00222F29"/>
    <w:rsid w:val="00230400"/>
    <w:rsid w:val="00247700"/>
    <w:rsid w:val="00265A78"/>
    <w:rsid w:val="0026631B"/>
    <w:rsid w:val="00267575"/>
    <w:rsid w:val="00270AAD"/>
    <w:rsid w:val="002731C2"/>
    <w:rsid w:val="00276D8F"/>
    <w:rsid w:val="002779A0"/>
    <w:rsid w:val="00280065"/>
    <w:rsid w:val="002A1811"/>
    <w:rsid w:val="002B12A5"/>
    <w:rsid w:val="002B7133"/>
    <w:rsid w:val="002B7C02"/>
    <w:rsid w:val="002C3E45"/>
    <w:rsid w:val="002D7506"/>
    <w:rsid w:val="002F398F"/>
    <w:rsid w:val="002F56D7"/>
    <w:rsid w:val="0030598E"/>
    <w:rsid w:val="003108F0"/>
    <w:rsid w:val="003225C0"/>
    <w:rsid w:val="00326141"/>
    <w:rsid w:val="003305A6"/>
    <w:rsid w:val="00330A3F"/>
    <w:rsid w:val="00333CF2"/>
    <w:rsid w:val="0033451C"/>
    <w:rsid w:val="0034323D"/>
    <w:rsid w:val="00347C41"/>
    <w:rsid w:val="003560B5"/>
    <w:rsid w:val="00366555"/>
    <w:rsid w:val="00375097"/>
    <w:rsid w:val="003810A8"/>
    <w:rsid w:val="00385F5E"/>
    <w:rsid w:val="00390719"/>
    <w:rsid w:val="00394A8F"/>
    <w:rsid w:val="003A2D99"/>
    <w:rsid w:val="003A36FC"/>
    <w:rsid w:val="003A7541"/>
    <w:rsid w:val="003A79A0"/>
    <w:rsid w:val="003B2F62"/>
    <w:rsid w:val="003C48E6"/>
    <w:rsid w:val="003C5435"/>
    <w:rsid w:val="003D513D"/>
    <w:rsid w:val="003D59E8"/>
    <w:rsid w:val="003D5C7D"/>
    <w:rsid w:val="003D65BC"/>
    <w:rsid w:val="003D6668"/>
    <w:rsid w:val="003E03D6"/>
    <w:rsid w:val="003F36E2"/>
    <w:rsid w:val="003F39EB"/>
    <w:rsid w:val="00401D30"/>
    <w:rsid w:val="00412A2D"/>
    <w:rsid w:val="00415047"/>
    <w:rsid w:val="00421C5B"/>
    <w:rsid w:val="0042233F"/>
    <w:rsid w:val="00423605"/>
    <w:rsid w:val="00425F65"/>
    <w:rsid w:val="004327A8"/>
    <w:rsid w:val="00434B10"/>
    <w:rsid w:val="00435897"/>
    <w:rsid w:val="00446039"/>
    <w:rsid w:val="00456A35"/>
    <w:rsid w:val="004619D1"/>
    <w:rsid w:val="00461AD2"/>
    <w:rsid w:val="00473C19"/>
    <w:rsid w:val="00474BA7"/>
    <w:rsid w:val="004759AA"/>
    <w:rsid w:val="00475D84"/>
    <w:rsid w:val="00484970"/>
    <w:rsid w:val="00486D87"/>
    <w:rsid w:val="00495E54"/>
    <w:rsid w:val="00497575"/>
    <w:rsid w:val="004A241B"/>
    <w:rsid w:val="004A2C7A"/>
    <w:rsid w:val="004A3920"/>
    <w:rsid w:val="004B5A74"/>
    <w:rsid w:val="004C2241"/>
    <w:rsid w:val="004C62E8"/>
    <w:rsid w:val="004D0019"/>
    <w:rsid w:val="004E7FF4"/>
    <w:rsid w:val="004F173B"/>
    <w:rsid w:val="004F51F0"/>
    <w:rsid w:val="004F5A93"/>
    <w:rsid w:val="004F6D7F"/>
    <w:rsid w:val="005104B9"/>
    <w:rsid w:val="00530EE7"/>
    <w:rsid w:val="00535046"/>
    <w:rsid w:val="005427DB"/>
    <w:rsid w:val="00553BAF"/>
    <w:rsid w:val="00555723"/>
    <w:rsid w:val="00564814"/>
    <w:rsid w:val="00571DD1"/>
    <w:rsid w:val="00572AAE"/>
    <w:rsid w:val="00580358"/>
    <w:rsid w:val="00581F3A"/>
    <w:rsid w:val="00582ADD"/>
    <w:rsid w:val="0059153D"/>
    <w:rsid w:val="00594649"/>
    <w:rsid w:val="005A0700"/>
    <w:rsid w:val="005B36CD"/>
    <w:rsid w:val="005C0E94"/>
    <w:rsid w:val="005C7212"/>
    <w:rsid w:val="005E3A46"/>
    <w:rsid w:val="005E4B08"/>
    <w:rsid w:val="005E59DE"/>
    <w:rsid w:val="005E7431"/>
    <w:rsid w:val="005F11A1"/>
    <w:rsid w:val="00600110"/>
    <w:rsid w:val="00604214"/>
    <w:rsid w:val="0060444A"/>
    <w:rsid w:val="00615E56"/>
    <w:rsid w:val="00620E8F"/>
    <w:rsid w:val="00621DD9"/>
    <w:rsid w:val="00631919"/>
    <w:rsid w:val="006335CB"/>
    <w:rsid w:val="00633E3A"/>
    <w:rsid w:val="00634946"/>
    <w:rsid w:val="0064549B"/>
    <w:rsid w:val="00665378"/>
    <w:rsid w:val="00670B6F"/>
    <w:rsid w:val="0067434C"/>
    <w:rsid w:val="00680018"/>
    <w:rsid w:val="006812B5"/>
    <w:rsid w:val="00686527"/>
    <w:rsid w:val="00692393"/>
    <w:rsid w:val="00697E4A"/>
    <w:rsid w:val="006A4A42"/>
    <w:rsid w:val="006A5C73"/>
    <w:rsid w:val="006B54A2"/>
    <w:rsid w:val="006C2018"/>
    <w:rsid w:val="006C78B2"/>
    <w:rsid w:val="006D6725"/>
    <w:rsid w:val="006E0488"/>
    <w:rsid w:val="006E76B0"/>
    <w:rsid w:val="006F31C6"/>
    <w:rsid w:val="006F37E3"/>
    <w:rsid w:val="007039B8"/>
    <w:rsid w:val="00715697"/>
    <w:rsid w:val="00730B42"/>
    <w:rsid w:val="007322F7"/>
    <w:rsid w:val="007402E0"/>
    <w:rsid w:val="00741F5F"/>
    <w:rsid w:val="00750EAD"/>
    <w:rsid w:val="00762DB8"/>
    <w:rsid w:val="0076344E"/>
    <w:rsid w:val="00776E65"/>
    <w:rsid w:val="00777D6D"/>
    <w:rsid w:val="0078464C"/>
    <w:rsid w:val="007B3E80"/>
    <w:rsid w:val="007B4C4F"/>
    <w:rsid w:val="007C33E4"/>
    <w:rsid w:val="007D495B"/>
    <w:rsid w:val="007D516B"/>
    <w:rsid w:val="0080206F"/>
    <w:rsid w:val="0080779C"/>
    <w:rsid w:val="0081232D"/>
    <w:rsid w:val="008201D6"/>
    <w:rsid w:val="00820DC8"/>
    <w:rsid w:val="00822C96"/>
    <w:rsid w:val="00836FE0"/>
    <w:rsid w:val="0084207A"/>
    <w:rsid w:val="00845C6D"/>
    <w:rsid w:val="008542B8"/>
    <w:rsid w:val="0086379F"/>
    <w:rsid w:val="00871393"/>
    <w:rsid w:val="0087230E"/>
    <w:rsid w:val="00883347"/>
    <w:rsid w:val="00890950"/>
    <w:rsid w:val="00892DD5"/>
    <w:rsid w:val="00893CD2"/>
    <w:rsid w:val="00894EB4"/>
    <w:rsid w:val="008A1C30"/>
    <w:rsid w:val="008A537D"/>
    <w:rsid w:val="008A75B1"/>
    <w:rsid w:val="008B0EC1"/>
    <w:rsid w:val="008B1422"/>
    <w:rsid w:val="008B34B7"/>
    <w:rsid w:val="008B66CE"/>
    <w:rsid w:val="008C4484"/>
    <w:rsid w:val="008C6449"/>
    <w:rsid w:val="008C680F"/>
    <w:rsid w:val="008C6D62"/>
    <w:rsid w:val="008C7353"/>
    <w:rsid w:val="008D19B2"/>
    <w:rsid w:val="008D2140"/>
    <w:rsid w:val="008D2CB2"/>
    <w:rsid w:val="00902CF4"/>
    <w:rsid w:val="0090503C"/>
    <w:rsid w:val="009142B9"/>
    <w:rsid w:val="00925C7D"/>
    <w:rsid w:val="00931B27"/>
    <w:rsid w:val="00932C07"/>
    <w:rsid w:val="00941E82"/>
    <w:rsid w:val="009545B0"/>
    <w:rsid w:val="0096554A"/>
    <w:rsid w:val="00971939"/>
    <w:rsid w:val="00973432"/>
    <w:rsid w:val="00976994"/>
    <w:rsid w:val="0098621E"/>
    <w:rsid w:val="009865F3"/>
    <w:rsid w:val="009878A2"/>
    <w:rsid w:val="009901A4"/>
    <w:rsid w:val="009905C7"/>
    <w:rsid w:val="009910DA"/>
    <w:rsid w:val="00997F44"/>
    <w:rsid w:val="009A0783"/>
    <w:rsid w:val="009A3850"/>
    <w:rsid w:val="009A6246"/>
    <w:rsid w:val="009B0645"/>
    <w:rsid w:val="009B28E8"/>
    <w:rsid w:val="009B3E51"/>
    <w:rsid w:val="009C0122"/>
    <w:rsid w:val="009C125A"/>
    <w:rsid w:val="009C279D"/>
    <w:rsid w:val="009C5C4D"/>
    <w:rsid w:val="009C63EE"/>
    <w:rsid w:val="009E37AA"/>
    <w:rsid w:val="009F42FA"/>
    <w:rsid w:val="009F70E6"/>
    <w:rsid w:val="00A008B4"/>
    <w:rsid w:val="00A058AB"/>
    <w:rsid w:val="00A06ADC"/>
    <w:rsid w:val="00A115B7"/>
    <w:rsid w:val="00A12FE9"/>
    <w:rsid w:val="00A13CD8"/>
    <w:rsid w:val="00A37AF1"/>
    <w:rsid w:val="00A44FED"/>
    <w:rsid w:val="00A464EF"/>
    <w:rsid w:val="00A4754D"/>
    <w:rsid w:val="00A5129F"/>
    <w:rsid w:val="00A52944"/>
    <w:rsid w:val="00A604F5"/>
    <w:rsid w:val="00A60D6C"/>
    <w:rsid w:val="00A72F9F"/>
    <w:rsid w:val="00A74415"/>
    <w:rsid w:val="00A83036"/>
    <w:rsid w:val="00A83B96"/>
    <w:rsid w:val="00A91EE3"/>
    <w:rsid w:val="00AA22A0"/>
    <w:rsid w:val="00AB1F9F"/>
    <w:rsid w:val="00AB3E77"/>
    <w:rsid w:val="00AB415B"/>
    <w:rsid w:val="00AD01C6"/>
    <w:rsid w:val="00AD0D3F"/>
    <w:rsid w:val="00AD1B94"/>
    <w:rsid w:val="00AD3275"/>
    <w:rsid w:val="00AE1B93"/>
    <w:rsid w:val="00AE3475"/>
    <w:rsid w:val="00AF184F"/>
    <w:rsid w:val="00AF1D37"/>
    <w:rsid w:val="00AF5AD8"/>
    <w:rsid w:val="00AF5BBF"/>
    <w:rsid w:val="00AF77D4"/>
    <w:rsid w:val="00AF7EDA"/>
    <w:rsid w:val="00B0021F"/>
    <w:rsid w:val="00B00B36"/>
    <w:rsid w:val="00B0244A"/>
    <w:rsid w:val="00B07E18"/>
    <w:rsid w:val="00B12B56"/>
    <w:rsid w:val="00B17070"/>
    <w:rsid w:val="00B17B32"/>
    <w:rsid w:val="00B253E7"/>
    <w:rsid w:val="00B25C1F"/>
    <w:rsid w:val="00B3474D"/>
    <w:rsid w:val="00B40317"/>
    <w:rsid w:val="00B414D6"/>
    <w:rsid w:val="00B76238"/>
    <w:rsid w:val="00B8393B"/>
    <w:rsid w:val="00B9071D"/>
    <w:rsid w:val="00B91650"/>
    <w:rsid w:val="00B91818"/>
    <w:rsid w:val="00BA5790"/>
    <w:rsid w:val="00BB476B"/>
    <w:rsid w:val="00BB6444"/>
    <w:rsid w:val="00BC15E1"/>
    <w:rsid w:val="00BC176F"/>
    <w:rsid w:val="00BC365E"/>
    <w:rsid w:val="00BC6152"/>
    <w:rsid w:val="00BD40BB"/>
    <w:rsid w:val="00BE4AD1"/>
    <w:rsid w:val="00BF6C31"/>
    <w:rsid w:val="00C1444E"/>
    <w:rsid w:val="00C35B12"/>
    <w:rsid w:val="00C36A98"/>
    <w:rsid w:val="00C427D2"/>
    <w:rsid w:val="00C43214"/>
    <w:rsid w:val="00C45136"/>
    <w:rsid w:val="00C47004"/>
    <w:rsid w:val="00C51747"/>
    <w:rsid w:val="00C60370"/>
    <w:rsid w:val="00C769F3"/>
    <w:rsid w:val="00C86F66"/>
    <w:rsid w:val="00C92D48"/>
    <w:rsid w:val="00CA16AC"/>
    <w:rsid w:val="00CC0381"/>
    <w:rsid w:val="00CC08B3"/>
    <w:rsid w:val="00CC5A61"/>
    <w:rsid w:val="00CD2194"/>
    <w:rsid w:val="00CD3621"/>
    <w:rsid w:val="00CE0B99"/>
    <w:rsid w:val="00CE438F"/>
    <w:rsid w:val="00CE5328"/>
    <w:rsid w:val="00CF2789"/>
    <w:rsid w:val="00CF3012"/>
    <w:rsid w:val="00D07190"/>
    <w:rsid w:val="00D257F4"/>
    <w:rsid w:val="00D25C3D"/>
    <w:rsid w:val="00D3322F"/>
    <w:rsid w:val="00D375D6"/>
    <w:rsid w:val="00D4636D"/>
    <w:rsid w:val="00D5096E"/>
    <w:rsid w:val="00D54419"/>
    <w:rsid w:val="00D54D62"/>
    <w:rsid w:val="00D57C60"/>
    <w:rsid w:val="00D633BB"/>
    <w:rsid w:val="00D67B45"/>
    <w:rsid w:val="00D71129"/>
    <w:rsid w:val="00D7330D"/>
    <w:rsid w:val="00D80E37"/>
    <w:rsid w:val="00D84462"/>
    <w:rsid w:val="00D84847"/>
    <w:rsid w:val="00D86D5C"/>
    <w:rsid w:val="00D90135"/>
    <w:rsid w:val="00DA618F"/>
    <w:rsid w:val="00DB245C"/>
    <w:rsid w:val="00DC4905"/>
    <w:rsid w:val="00DF063E"/>
    <w:rsid w:val="00DF34B8"/>
    <w:rsid w:val="00DF4901"/>
    <w:rsid w:val="00DF7B3D"/>
    <w:rsid w:val="00E118C2"/>
    <w:rsid w:val="00E15884"/>
    <w:rsid w:val="00E1633C"/>
    <w:rsid w:val="00E21B2F"/>
    <w:rsid w:val="00E22A80"/>
    <w:rsid w:val="00E22BD2"/>
    <w:rsid w:val="00E22C20"/>
    <w:rsid w:val="00E23A7A"/>
    <w:rsid w:val="00E24C44"/>
    <w:rsid w:val="00E3211B"/>
    <w:rsid w:val="00E33C80"/>
    <w:rsid w:val="00E40567"/>
    <w:rsid w:val="00E42490"/>
    <w:rsid w:val="00E504A0"/>
    <w:rsid w:val="00E532A7"/>
    <w:rsid w:val="00E54C92"/>
    <w:rsid w:val="00E72859"/>
    <w:rsid w:val="00E80C84"/>
    <w:rsid w:val="00E810BC"/>
    <w:rsid w:val="00E85C04"/>
    <w:rsid w:val="00E90EE1"/>
    <w:rsid w:val="00E95198"/>
    <w:rsid w:val="00E97617"/>
    <w:rsid w:val="00EB0729"/>
    <w:rsid w:val="00EC4832"/>
    <w:rsid w:val="00ED5D0A"/>
    <w:rsid w:val="00EE4302"/>
    <w:rsid w:val="00EE4677"/>
    <w:rsid w:val="00EF2A7B"/>
    <w:rsid w:val="00EF6ECA"/>
    <w:rsid w:val="00F042D1"/>
    <w:rsid w:val="00F06B27"/>
    <w:rsid w:val="00F161ED"/>
    <w:rsid w:val="00F17F91"/>
    <w:rsid w:val="00F25262"/>
    <w:rsid w:val="00F25FF6"/>
    <w:rsid w:val="00F31FA9"/>
    <w:rsid w:val="00F43B5A"/>
    <w:rsid w:val="00F53932"/>
    <w:rsid w:val="00F721EE"/>
    <w:rsid w:val="00F74F00"/>
    <w:rsid w:val="00F94488"/>
    <w:rsid w:val="00FA07C7"/>
    <w:rsid w:val="00FA12E6"/>
    <w:rsid w:val="00FA2825"/>
    <w:rsid w:val="00FA53D1"/>
    <w:rsid w:val="00FB0E6A"/>
    <w:rsid w:val="00FB1995"/>
    <w:rsid w:val="00FB3A48"/>
    <w:rsid w:val="00FC5E2A"/>
    <w:rsid w:val="00FC74BE"/>
    <w:rsid w:val="00FD6342"/>
    <w:rsid w:val="00FE0166"/>
    <w:rsid w:val="00FE09C5"/>
    <w:rsid w:val="00FE1608"/>
    <w:rsid w:val="00FE6203"/>
    <w:rsid w:val="00FE6C93"/>
    <w:rsid w:val="00FF0A78"/>
    <w:rsid w:val="00FF11D9"/>
    <w:rsid w:val="00FF3C9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2369CE"/>
  <w15:docId w15:val="{3C08204F-BB05-4DEA-8197-0D453FD0D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2825"/>
    <w:pPr>
      <w:spacing w:line="260" w:lineRule="atLeast"/>
      <w:jc w:val="both"/>
    </w:pPr>
    <w:rPr>
      <w:rFonts w:ascii="Palatino Linotype" w:hAnsi="Palatino Linotype"/>
      <w:noProof/>
      <w:color w:val="000000"/>
    </w:rPr>
  </w:style>
  <w:style w:type="paragraph" w:styleId="Heading2">
    <w:name w:val="heading 2"/>
    <w:basedOn w:val="Normal"/>
    <w:next w:val="Normal"/>
    <w:link w:val="Heading2Char"/>
    <w:qFormat/>
    <w:rsid w:val="00267575"/>
    <w:pPr>
      <w:keepNext/>
      <w:spacing w:before="240" w:after="60" w:line="480" w:lineRule="auto"/>
      <w:jc w:val="left"/>
      <w:outlineLvl w:val="1"/>
    </w:pPr>
    <w:rPr>
      <w:rFonts w:ascii="Calibri Light" w:eastAsia="Calibri" w:hAnsi="Calibri Light"/>
      <w:b/>
      <w:i/>
      <w:noProof w:val="0"/>
      <w:color w:val="auto"/>
      <w:sz w:val="28"/>
      <w:lang w:val="es-CL"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FA2825"/>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FA2825"/>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FA2825"/>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FA2825"/>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FA2825"/>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FA2825"/>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FA2825"/>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FA2825"/>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paragraph" w:styleId="Footer">
    <w:name w:val="footer"/>
    <w:basedOn w:val="Normal"/>
    <w:link w:val="FooterChar"/>
    <w:uiPriority w:val="99"/>
    <w:rsid w:val="00FA2825"/>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FA2825"/>
    <w:rPr>
      <w:rFonts w:ascii="Palatino Linotype" w:hAnsi="Palatino Linotype"/>
      <w:noProof/>
      <w:color w:val="000000"/>
      <w:szCs w:val="18"/>
    </w:rPr>
  </w:style>
  <w:style w:type="paragraph" w:styleId="Header">
    <w:name w:val="header"/>
    <w:basedOn w:val="Normal"/>
    <w:link w:val="HeaderChar"/>
    <w:uiPriority w:val="99"/>
    <w:rsid w:val="00FA2825"/>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FA2825"/>
    <w:rPr>
      <w:rFonts w:ascii="Palatino Linotype" w:hAnsi="Palatino Linotype"/>
      <w:noProof/>
      <w:color w:val="000000"/>
      <w:szCs w:val="18"/>
    </w:rPr>
  </w:style>
  <w:style w:type="paragraph" w:customStyle="1" w:styleId="MDPIheaderjournallogo">
    <w:name w:val="MDPI_header_journal_logo"/>
    <w:qFormat/>
    <w:rsid w:val="00FA2825"/>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FA2825"/>
    <w:pPr>
      <w:ind w:firstLine="0"/>
    </w:pPr>
  </w:style>
  <w:style w:type="paragraph" w:customStyle="1" w:styleId="MDPI31text">
    <w:name w:val="MDPI_3.1_text"/>
    <w:link w:val="MDPI31textChar"/>
    <w:qFormat/>
    <w:rsid w:val="00E118C2"/>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FA2825"/>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FA2825"/>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FA2825"/>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FA2825"/>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741F5F"/>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741F5F"/>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FA2825"/>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FA2825"/>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FA2825"/>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121B40"/>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FA2825"/>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FA2825"/>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FA2825"/>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FA2825"/>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FA2825"/>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FA2825"/>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FA2825"/>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FA2825"/>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E504A0"/>
    <w:p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FA2825"/>
    <w:rPr>
      <w:rFonts w:cs="Tahoma"/>
      <w:szCs w:val="18"/>
    </w:rPr>
  </w:style>
  <w:style w:type="character" w:customStyle="1" w:styleId="BalloonTextChar">
    <w:name w:val="Balloon Text Char"/>
    <w:link w:val="BalloonText"/>
    <w:uiPriority w:val="99"/>
    <w:rsid w:val="00FA2825"/>
    <w:rPr>
      <w:rFonts w:ascii="Palatino Linotype" w:hAnsi="Palatino Linotype" w:cs="Tahoma"/>
      <w:noProof/>
      <w:color w:val="000000"/>
      <w:szCs w:val="18"/>
    </w:rPr>
  </w:style>
  <w:style w:type="character" w:styleId="LineNumber">
    <w:name w:val="line number"/>
    <w:uiPriority w:val="99"/>
    <w:rsid w:val="0042233F"/>
    <w:rPr>
      <w:rFonts w:ascii="Palatino Linotype" w:hAnsi="Palatino Linotype"/>
      <w:sz w:val="16"/>
    </w:rPr>
  </w:style>
  <w:style w:type="table" w:customStyle="1" w:styleId="MDPI41threelinetable">
    <w:name w:val="MDPI_4.1_three_line_table"/>
    <w:basedOn w:val="TableNormal"/>
    <w:uiPriority w:val="99"/>
    <w:rsid w:val="00FA2825"/>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FA2825"/>
    <w:rPr>
      <w:color w:val="0000FF"/>
      <w:u w:val="single"/>
    </w:rPr>
  </w:style>
  <w:style w:type="character" w:styleId="UnresolvedMention">
    <w:name w:val="Unresolved Mention"/>
    <w:uiPriority w:val="99"/>
    <w:semiHidden/>
    <w:unhideWhenUsed/>
    <w:rsid w:val="000F32F3"/>
    <w:rPr>
      <w:color w:val="605E5C"/>
      <w:shd w:val="clear" w:color="auto" w:fill="E1DFDD"/>
    </w:rPr>
  </w:style>
  <w:style w:type="table" w:styleId="TableGrid">
    <w:name w:val="Table Grid"/>
    <w:basedOn w:val="TableNormal"/>
    <w:rsid w:val="00FA2825"/>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BB476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FA2825"/>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FA2825"/>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FA2825"/>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594649"/>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FA2825"/>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FA2825"/>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FA2825"/>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FA2825"/>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FA2825"/>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FA2825"/>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FA2825"/>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FA2825"/>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FA2825"/>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FA2825"/>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FA2825"/>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FA2825"/>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FA2825"/>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FA2825"/>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FA2825"/>
  </w:style>
  <w:style w:type="paragraph" w:styleId="Bibliography">
    <w:name w:val="Bibliography"/>
    <w:basedOn w:val="Normal"/>
    <w:next w:val="Normal"/>
    <w:uiPriority w:val="37"/>
    <w:semiHidden/>
    <w:unhideWhenUsed/>
    <w:rsid w:val="00FA2825"/>
  </w:style>
  <w:style w:type="paragraph" w:styleId="BodyText">
    <w:name w:val="Body Text"/>
    <w:link w:val="BodyTextChar"/>
    <w:rsid w:val="00FA2825"/>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FA2825"/>
    <w:rPr>
      <w:rFonts w:ascii="Palatino Linotype" w:hAnsi="Palatino Linotype"/>
      <w:color w:val="000000"/>
      <w:sz w:val="24"/>
      <w:lang w:eastAsia="de-DE"/>
    </w:rPr>
  </w:style>
  <w:style w:type="character" w:styleId="CommentReference">
    <w:name w:val="annotation reference"/>
    <w:rsid w:val="00FA2825"/>
    <w:rPr>
      <w:sz w:val="21"/>
      <w:szCs w:val="21"/>
    </w:rPr>
  </w:style>
  <w:style w:type="paragraph" w:styleId="CommentText">
    <w:name w:val="annotation text"/>
    <w:basedOn w:val="Normal"/>
    <w:link w:val="CommentTextChar"/>
    <w:rsid w:val="00FA2825"/>
  </w:style>
  <w:style w:type="character" w:customStyle="1" w:styleId="CommentTextChar">
    <w:name w:val="Comment Text Char"/>
    <w:link w:val="CommentText"/>
    <w:rsid w:val="00FA2825"/>
    <w:rPr>
      <w:rFonts w:ascii="Palatino Linotype" w:hAnsi="Palatino Linotype"/>
      <w:noProof/>
      <w:color w:val="000000"/>
    </w:rPr>
  </w:style>
  <w:style w:type="paragraph" w:styleId="CommentSubject">
    <w:name w:val="annotation subject"/>
    <w:basedOn w:val="CommentText"/>
    <w:next w:val="CommentText"/>
    <w:link w:val="CommentSubjectChar"/>
    <w:rsid w:val="00FA2825"/>
    <w:rPr>
      <w:b/>
      <w:bCs/>
    </w:rPr>
  </w:style>
  <w:style w:type="character" w:customStyle="1" w:styleId="CommentSubjectChar">
    <w:name w:val="Comment Subject Char"/>
    <w:link w:val="CommentSubject"/>
    <w:rsid w:val="00FA2825"/>
    <w:rPr>
      <w:rFonts w:ascii="Palatino Linotype" w:hAnsi="Palatino Linotype"/>
      <w:b/>
      <w:bCs/>
      <w:noProof/>
      <w:color w:val="000000"/>
    </w:rPr>
  </w:style>
  <w:style w:type="character" w:styleId="EndnoteReference">
    <w:name w:val="endnote reference"/>
    <w:rsid w:val="00FA2825"/>
    <w:rPr>
      <w:vertAlign w:val="superscript"/>
    </w:rPr>
  </w:style>
  <w:style w:type="paragraph" w:styleId="EndnoteText">
    <w:name w:val="endnote text"/>
    <w:basedOn w:val="Normal"/>
    <w:link w:val="EndnoteTextChar"/>
    <w:semiHidden/>
    <w:unhideWhenUsed/>
    <w:rsid w:val="00FA2825"/>
    <w:pPr>
      <w:spacing w:line="240" w:lineRule="auto"/>
    </w:pPr>
  </w:style>
  <w:style w:type="character" w:customStyle="1" w:styleId="EndnoteTextChar">
    <w:name w:val="Endnote Text Char"/>
    <w:link w:val="EndnoteText"/>
    <w:semiHidden/>
    <w:rsid w:val="00FA2825"/>
    <w:rPr>
      <w:rFonts w:ascii="Palatino Linotype" w:hAnsi="Palatino Linotype"/>
      <w:noProof/>
      <w:color w:val="000000"/>
    </w:rPr>
  </w:style>
  <w:style w:type="character" w:styleId="FollowedHyperlink">
    <w:name w:val="FollowedHyperlink"/>
    <w:rsid w:val="00FA2825"/>
    <w:rPr>
      <w:color w:val="954F72"/>
      <w:u w:val="single"/>
    </w:rPr>
  </w:style>
  <w:style w:type="paragraph" w:styleId="FootnoteText">
    <w:name w:val="footnote text"/>
    <w:basedOn w:val="Normal"/>
    <w:link w:val="FootnoteTextChar"/>
    <w:semiHidden/>
    <w:unhideWhenUsed/>
    <w:rsid w:val="00FA2825"/>
    <w:pPr>
      <w:spacing w:line="240" w:lineRule="auto"/>
    </w:pPr>
  </w:style>
  <w:style w:type="character" w:customStyle="1" w:styleId="FootnoteTextChar">
    <w:name w:val="Footnote Text Char"/>
    <w:link w:val="FootnoteText"/>
    <w:semiHidden/>
    <w:rsid w:val="00FA2825"/>
    <w:rPr>
      <w:rFonts w:ascii="Palatino Linotype" w:hAnsi="Palatino Linotype"/>
      <w:noProof/>
      <w:color w:val="000000"/>
    </w:rPr>
  </w:style>
  <w:style w:type="paragraph" w:styleId="NormalWeb">
    <w:name w:val="Normal (Web)"/>
    <w:basedOn w:val="Normal"/>
    <w:uiPriority w:val="99"/>
    <w:rsid w:val="00FA2825"/>
    <w:rPr>
      <w:szCs w:val="24"/>
    </w:rPr>
  </w:style>
  <w:style w:type="paragraph" w:customStyle="1" w:styleId="MsoFootnoteText0">
    <w:name w:val="MsoFootnoteText"/>
    <w:basedOn w:val="NormalWeb"/>
    <w:qFormat/>
    <w:rsid w:val="00FA2825"/>
    <w:rPr>
      <w:rFonts w:ascii="Times New Roman" w:hAnsi="Times New Roman"/>
    </w:rPr>
  </w:style>
  <w:style w:type="character" w:styleId="PageNumber">
    <w:name w:val="page number"/>
    <w:rsid w:val="00FA2825"/>
  </w:style>
  <w:style w:type="character" w:styleId="PlaceholderText">
    <w:name w:val="Placeholder Text"/>
    <w:uiPriority w:val="99"/>
    <w:semiHidden/>
    <w:rsid w:val="00FA2825"/>
    <w:rPr>
      <w:color w:val="808080"/>
    </w:rPr>
  </w:style>
  <w:style w:type="paragraph" w:customStyle="1" w:styleId="MDPI71FootNotes">
    <w:name w:val="MDPI_7.1_FootNotes"/>
    <w:qFormat/>
    <w:rsid w:val="00FF0A78"/>
    <w:pPr>
      <w:numPr>
        <w:numId w:val="21"/>
      </w:numPr>
      <w:adjustRightInd w:val="0"/>
      <w:snapToGrid w:val="0"/>
      <w:spacing w:line="228" w:lineRule="auto"/>
    </w:pPr>
    <w:rPr>
      <w:rFonts w:ascii="Palatino Linotype" w:eastAsiaTheme="minorEastAsia" w:hAnsi="Palatino Linotype"/>
      <w:noProof/>
      <w:color w:val="000000"/>
      <w:sz w:val="18"/>
    </w:rPr>
  </w:style>
  <w:style w:type="paragraph" w:customStyle="1" w:styleId="EndNoteBibliographyTitle">
    <w:name w:val="EndNote Bibliography Title"/>
    <w:basedOn w:val="Normal"/>
    <w:link w:val="EndNoteBibliographyTitleChar"/>
    <w:rsid w:val="00A44FED"/>
    <w:pPr>
      <w:jc w:val="center"/>
    </w:pPr>
    <w:rPr>
      <w:sz w:val="18"/>
    </w:rPr>
  </w:style>
  <w:style w:type="character" w:customStyle="1" w:styleId="MDPI31textChar">
    <w:name w:val="MDPI_3.1_text Char"/>
    <w:basedOn w:val="DefaultParagraphFont"/>
    <w:link w:val="MDPI31text"/>
    <w:rsid w:val="00A44FED"/>
    <w:rPr>
      <w:rFonts w:ascii="Palatino Linotype" w:eastAsia="Times New Roman" w:hAnsi="Palatino Linotype"/>
      <w:snapToGrid w:val="0"/>
      <w:color w:val="000000"/>
      <w:szCs w:val="22"/>
      <w:lang w:eastAsia="de-DE" w:bidi="en-US"/>
    </w:rPr>
  </w:style>
  <w:style w:type="character" w:customStyle="1" w:styleId="EndNoteBibliographyTitleChar">
    <w:name w:val="EndNote Bibliography Title Char"/>
    <w:basedOn w:val="MDPI31textChar"/>
    <w:link w:val="EndNoteBibliographyTitle"/>
    <w:rsid w:val="00A44FED"/>
    <w:rPr>
      <w:rFonts w:ascii="Palatino Linotype" w:eastAsia="Times New Roman" w:hAnsi="Palatino Linotype"/>
      <w:noProof/>
      <w:snapToGrid/>
      <w:color w:val="000000"/>
      <w:sz w:val="18"/>
      <w:szCs w:val="22"/>
      <w:lang w:eastAsia="de-DE" w:bidi="en-US"/>
    </w:rPr>
  </w:style>
  <w:style w:type="paragraph" w:customStyle="1" w:styleId="EndNoteBibliography">
    <w:name w:val="EndNote Bibliography"/>
    <w:basedOn w:val="Normal"/>
    <w:link w:val="EndNoteBibliographyChar"/>
    <w:rsid w:val="00A44FED"/>
    <w:pPr>
      <w:spacing w:line="240" w:lineRule="atLeast"/>
    </w:pPr>
    <w:rPr>
      <w:sz w:val="18"/>
    </w:rPr>
  </w:style>
  <w:style w:type="character" w:customStyle="1" w:styleId="EndNoteBibliographyChar">
    <w:name w:val="EndNote Bibliography Char"/>
    <w:basedOn w:val="MDPI31textChar"/>
    <w:link w:val="EndNoteBibliography"/>
    <w:rsid w:val="00A44FED"/>
    <w:rPr>
      <w:rFonts w:ascii="Palatino Linotype" w:eastAsia="Times New Roman" w:hAnsi="Palatino Linotype"/>
      <w:noProof/>
      <w:snapToGrid/>
      <w:color w:val="000000"/>
      <w:sz w:val="18"/>
      <w:szCs w:val="22"/>
      <w:lang w:eastAsia="de-DE" w:bidi="en-US"/>
    </w:rPr>
  </w:style>
  <w:style w:type="character" w:customStyle="1" w:styleId="Heading2Char">
    <w:name w:val="Heading 2 Char"/>
    <w:basedOn w:val="DefaultParagraphFont"/>
    <w:link w:val="Heading2"/>
    <w:rsid w:val="00267575"/>
    <w:rPr>
      <w:rFonts w:ascii="Calibri Light" w:eastAsia="Calibri" w:hAnsi="Calibri Light"/>
      <w:b/>
      <w:i/>
      <w:sz w:val="28"/>
      <w:lang w:val="es-CL" w:eastAsia="en-US"/>
    </w:rPr>
  </w:style>
  <w:style w:type="paragraph" w:styleId="Caption">
    <w:name w:val="caption"/>
    <w:basedOn w:val="Normal"/>
    <w:next w:val="Normal"/>
    <w:uiPriority w:val="35"/>
    <w:unhideWhenUsed/>
    <w:qFormat/>
    <w:rsid w:val="00435897"/>
    <w:pPr>
      <w:spacing w:after="200" w:line="240" w:lineRule="auto"/>
    </w:pPr>
    <w:rPr>
      <w:i/>
      <w:iCs/>
      <w:color w:val="44546A" w:themeColor="text2"/>
      <w:sz w:val="18"/>
      <w:szCs w:val="18"/>
    </w:rPr>
  </w:style>
  <w:style w:type="paragraph" w:styleId="Revision">
    <w:name w:val="Revision"/>
    <w:hidden/>
    <w:uiPriority w:val="99"/>
    <w:semiHidden/>
    <w:rsid w:val="002B12A5"/>
    <w:rPr>
      <w:rFonts w:ascii="Palatino Linotype" w:hAnsi="Palatino Linotype"/>
      <w:noProof/>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879320">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arthShape\Desktop\1-Projects\Earthshape\0-Riveras_Silva_el_al\submission\soil_systems\hydraulic_sandy_CL\RESOURCES\soilsystems-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4E25D3-B7EF-440C-B178-2F3C0A95F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soilsystems-template.dotx</Template>
  <TotalTime>0</TotalTime>
  <Pages>19</Pages>
  <Words>29761</Words>
  <Characters>169638</Characters>
  <Application>Microsoft Office Word</Application>
  <DocSecurity>0</DocSecurity>
  <Lines>1413</Lines>
  <Paragraphs>398</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199001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EarthShape</dc:creator>
  <cp:keywords/>
  <dc:description/>
  <cp:lastModifiedBy>Nicolás Riveras Muñoz</cp:lastModifiedBy>
  <cp:revision>37</cp:revision>
  <cp:lastPrinted>2022-09-17T05:25:00Z</cp:lastPrinted>
  <dcterms:created xsi:type="dcterms:W3CDTF">2022-08-24T08:08:00Z</dcterms:created>
  <dcterms:modified xsi:type="dcterms:W3CDTF">2022-09-17T05:25:00Z</dcterms:modified>
</cp:coreProperties>
</file>